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5F33F" w14:textId="128AC2BF" w:rsidR="00DA4D6E" w:rsidRDefault="00DA4D6E" w:rsidP="00824FB3">
      <w:pPr>
        <w:pStyle w:val="BodyText"/>
        <w:ind w:left="720"/>
        <w:rPr>
          <w:sz w:val="28"/>
        </w:rPr>
      </w:pPr>
    </w:p>
    <w:p w14:paraId="75D49237" w14:textId="77777777" w:rsidR="00595318" w:rsidRDefault="00595318" w:rsidP="00824FB3">
      <w:pPr>
        <w:pStyle w:val="BodyText"/>
        <w:ind w:left="720"/>
        <w:rPr>
          <w:sz w:val="28"/>
        </w:rPr>
      </w:pPr>
    </w:p>
    <w:tbl>
      <w:tblPr>
        <w:tblStyle w:val="TableGrid"/>
        <w:tblW w:w="0" w:type="auto"/>
        <w:tblBorders>
          <w:top w:val="single" w:sz="36" w:space="0" w:color="021D49"/>
          <w:left w:val="none" w:sz="0" w:space="0" w:color="auto"/>
          <w:bottom w:val="single" w:sz="24" w:space="0" w:color="007DA5"/>
          <w:right w:val="none" w:sz="0" w:space="0" w:color="auto"/>
          <w:insideH w:val="none" w:sz="0" w:space="0" w:color="auto"/>
          <w:insideV w:val="none" w:sz="0" w:space="0" w:color="auto"/>
        </w:tblBorders>
        <w:tblLook w:val="04A0" w:firstRow="1" w:lastRow="0" w:firstColumn="1" w:lastColumn="0" w:noHBand="0" w:noVBand="1"/>
      </w:tblPr>
      <w:tblGrid>
        <w:gridCol w:w="4860"/>
        <w:gridCol w:w="4778"/>
      </w:tblGrid>
      <w:tr w:rsidR="003601A7" w14:paraId="36BE519D" w14:textId="77777777" w:rsidTr="009B4996">
        <w:tc>
          <w:tcPr>
            <w:tcW w:w="5352" w:type="dxa"/>
          </w:tcPr>
          <w:p w14:paraId="62119758" w14:textId="77777777" w:rsidR="00711379" w:rsidRPr="00893A25" w:rsidRDefault="00711379" w:rsidP="00784833">
            <w:pPr>
              <w:pStyle w:val="BodyText"/>
              <w:spacing w:line="240" w:lineRule="auto"/>
            </w:pPr>
          </w:p>
          <w:p w14:paraId="57E7F48B" w14:textId="77777777" w:rsidR="003601A7" w:rsidRDefault="00784833" w:rsidP="00784833">
            <w:pPr>
              <w:pStyle w:val="BodyText"/>
              <w:spacing w:line="240" w:lineRule="auto"/>
            </w:pPr>
            <w:r w:rsidRPr="00784833">
              <w:t>PROPOSED TRANSACTION:</w:t>
            </w:r>
          </w:p>
          <w:p w14:paraId="789D4FB6" w14:textId="77777777" w:rsidR="00784833" w:rsidRPr="00784833" w:rsidRDefault="00784833" w:rsidP="00784833">
            <w:pPr>
              <w:pStyle w:val="BodyText"/>
              <w:spacing w:line="240" w:lineRule="auto"/>
            </w:pPr>
          </w:p>
          <w:p w14:paraId="3ED3CB15" w14:textId="3EF5BFA9" w:rsidR="009F048C" w:rsidRPr="009B4996" w:rsidRDefault="009F048C" w:rsidP="009F048C">
            <w:pPr>
              <w:pStyle w:val="NameofFund"/>
              <w:spacing w:before="0" w:after="0" w:line="240" w:lineRule="auto"/>
              <w:rPr>
                <w:color w:val="021D49"/>
              </w:rPr>
            </w:pPr>
            <w:r w:rsidRPr="4B311C05">
              <w:rPr>
                <w:color w:val="021D49"/>
              </w:rPr>
              <w:t xml:space="preserve">Purchase of </w:t>
            </w:r>
            <w:r>
              <w:rPr>
                <w:color w:val="021D49"/>
              </w:rPr>
              <w:t xml:space="preserve">Project </w:t>
            </w:r>
            <w:r w:rsidR="0076137F">
              <w:rPr>
                <w:color w:val="021D49"/>
              </w:rPr>
              <w:t>Saint</w:t>
            </w:r>
            <w:r>
              <w:rPr>
                <w:color w:val="021D49"/>
              </w:rPr>
              <w:t xml:space="preserve"> –</w:t>
            </w:r>
            <w:r w:rsidR="001E5ABD">
              <w:rPr>
                <w:color w:val="021D49"/>
              </w:rPr>
              <w:t xml:space="preserve"> </w:t>
            </w:r>
            <w:r w:rsidR="00DA58CC">
              <w:rPr>
                <w:color w:val="021D49"/>
              </w:rPr>
              <w:t>Healthcare</w:t>
            </w:r>
            <w:r w:rsidR="001E5ABD">
              <w:rPr>
                <w:color w:val="021D49"/>
              </w:rPr>
              <w:t xml:space="preserve"> Facility in Tokyo, Japan</w:t>
            </w:r>
          </w:p>
          <w:p w14:paraId="37AD364D" w14:textId="77777777" w:rsidR="003601A7" w:rsidRPr="00893A25" w:rsidRDefault="003601A7" w:rsidP="00784833">
            <w:pPr>
              <w:pStyle w:val="BodyText"/>
              <w:spacing w:line="240" w:lineRule="auto"/>
            </w:pPr>
          </w:p>
        </w:tc>
        <w:tc>
          <w:tcPr>
            <w:tcW w:w="5352" w:type="dxa"/>
          </w:tcPr>
          <w:p w14:paraId="0B08F00F" w14:textId="77777777" w:rsidR="00711379" w:rsidRPr="00893A25" w:rsidRDefault="00711379" w:rsidP="00784833">
            <w:pPr>
              <w:pStyle w:val="BodyText"/>
              <w:spacing w:line="240" w:lineRule="auto"/>
            </w:pPr>
          </w:p>
          <w:p w14:paraId="70EE18E2" w14:textId="365492D7" w:rsidR="003601A7" w:rsidRDefault="00784833" w:rsidP="00784833">
            <w:pPr>
              <w:pStyle w:val="BodyText"/>
              <w:spacing w:line="240" w:lineRule="auto"/>
            </w:pPr>
            <w:r w:rsidRPr="00893A25">
              <w:t>ON BEHALF OF</w:t>
            </w:r>
            <w:r w:rsidR="001E210B">
              <w:t xml:space="preserve"> CLIENT</w:t>
            </w:r>
            <w:r w:rsidRPr="00893A25">
              <w:t>:</w:t>
            </w:r>
          </w:p>
          <w:p w14:paraId="793D8119" w14:textId="77777777" w:rsidR="00784833" w:rsidRPr="00893A25" w:rsidRDefault="00784833" w:rsidP="00784833">
            <w:pPr>
              <w:pStyle w:val="BodyText"/>
              <w:spacing w:line="240" w:lineRule="auto"/>
            </w:pPr>
          </w:p>
          <w:p w14:paraId="41821722" w14:textId="41A28D39" w:rsidR="003601A7" w:rsidRPr="00893A25" w:rsidRDefault="0076137F" w:rsidP="00784833">
            <w:pPr>
              <w:pStyle w:val="BodyText"/>
              <w:spacing w:line="240" w:lineRule="auto"/>
            </w:pPr>
            <w:r w:rsidRPr="00254733">
              <w:rPr>
                <w:color w:val="021D49"/>
              </w:rPr>
              <w:t>Savills IM Asia Pacific Income &amp; Growth Fund (“APACIG”)</w:t>
            </w:r>
          </w:p>
        </w:tc>
      </w:tr>
    </w:tbl>
    <w:p w14:paraId="3E4DBAD8" w14:textId="77777777" w:rsidR="003601A7" w:rsidRDefault="003601A7" w:rsidP="00DA4D6E">
      <w:pPr>
        <w:pStyle w:val="BodyText"/>
        <w:rPr>
          <w:sz w:val="28"/>
        </w:rPr>
      </w:pPr>
    </w:p>
    <w:p w14:paraId="49DA08E0" w14:textId="183A1FBE" w:rsidR="00026FAF" w:rsidRPr="00CD3875" w:rsidRDefault="00026FAF" w:rsidP="00026FAF">
      <w:pPr>
        <w:pStyle w:val="BodyText"/>
        <w:jc w:val="center"/>
        <w:rPr>
          <w:b/>
          <w:bCs/>
          <w:color w:val="auto"/>
          <w:sz w:val="20"/>
          <w:u w:val="single"/>
          <w:lang w:eastAsia="ja-JP"/>
        </w:rPr>
      </w:pPr>
      <w:r w:rsidRPr="00CD3875">
        <w:rPr>
          <w:b/>
          <w:bCs/>
          <w:color w:val="auto"/>
          <w:sz w:val="20"/>
          <w:u w:val="single"/>
          <w:lang w:eastAsia="ja-JP"/>
        </w:rPr>
        <w:t xml:space="preserve">“Project </w:t>
      </w:r>
      <w:r>
        <w:rPr>
          <w:b/>
          <w:bCs/>
          <w:color w:val="auto"/>
          <w:sz w:val="20"/>
          <w:u w:val="single"/>
          <w:lang w:eastAsia="ja-JP"/>
        </w:rPr>
        <w:t>Saint</w:t>
      </w:r>
      <w:r w:rsidRPr="00CD3875">
        <w:rPr>
          <w:b/>
          <w:bCs/>
          <w:color w:val="auto"/>
          <w:sz w:val="20"/>
          <w:u w:val="single"/>
          <w:lang w:eastAsia="ja-JP"/>
        </w:rPr>
        <w:t>”</w:t>
      </w:r>
      <w:r>
        <w:rPr>
          <w:b/>
          <w:bCs/>
          <w:color w:val="auto"/>
          <w:sz w:val="20"/>
          <w:u w:val="single"/>
          <w:lang w:eastAsia="ja-JP"/>
        </w:rPr>
        <w:t xml:space="preserve"> – St Catherine’s Hospital, Tokyo</w:t>
      </w:r>
    </w:p>
    <w:p w14:paraId="4705BCE5" w14:textId="77777777" w:rsidR="00711379" w:rsidRDefault="00711379" w:rsidP="00DA4D6E">
      <w:pPr>
        <w:pStyle w:val="BodyText"/>
        <w:rPr>
          <w:sz w:val="28"/>
        </w:rPr>
      </w:pPr>
    </w:p>
    <w:p w14:paraId="422C8185" w14:textId="77777777" w:rsidR="00711379" w:rsidRPr="00C647B3" w:rsidRDefault="00711379" w:rsidP="00DA4D6E">
      <w:pPr>
        <w:pStyle w:val="BodyText"/>
        <w:rPr>
          <w:sz w:val="28"/>
        </w:rPr>
      </w:pPr>
    </w:p>
    <w:p w14:paraId="4071AD79" w14:textId="58C9BFCF" w:rsidR="00B44531" w:rsidRDefault="003A61B1" w:rsidP="00711379">
      <w:pPr>
        <w:spacing w:after="540"/>
        <w:ind w:left="1701"/>
      </w:pPr>
      <w:r>
        <w:rPr>
          <w:noProof/>
        </w:rPr>
        <w:drawing>
          <wp:inline distT="0" distB="0" distL="0" distR="0" wp14:anchorId="782A50D3" wp14:editId="27EB6F5B">
            <wp:extent cx="4091305" cy="466741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09" b="9631"/>
                    <a:stretch/>
                  </pic:blipFill>
                  <pic:spPr bwMode="auto">
                    <a:xfrm>
                      <a:off x="0" y="0"/>
                      <a:ext cx="4097468" cy="4674446"/>
                    </a:xfrm>
                    <a:prstGeom prst="rect">
                      <a:avLst/>
                    </a:prstGeom>
                    <a:noFill/>
                    <a:ln>
                      <a:noFill/>
                    </a:ln>
                    <a:extLst>
                      <a:ext uri="{53640926-AAD7-44D8-BBD7-CCE9431645EC}">
                        <a14:shadowObscured xmlns:a14="http://schemas.microsoft.com/office/drawing/2010/main"/>
                      </a:ext>
                    </a:extLst>
                  </pic:spPr>
                </pic:pic>
              </a:graphicData>
            </a:graphic>
          </wp:inline>
        </w:drawing>
      </w:r>
    </w:p>
    <w:p w14:paraId="6418D2D9" w14:textId="77777777" w:rsidR="00711379" w:rsidRDefault="00711379" w:rsidP="00DB0AA3">
      <w:pPr>
        <w:spacing w:after="200" w:line="276" w:lineRule="auto"/>
        <w:rPr>
          <w:color w:val="141414" w:themeColor="text1"/>
          <w:sz w:val="24"/>
        </w:rPr>
      </w:pPr>
    </w:p>
    <w:p w14:paraId="1BE6E974" w14:textId="77777777" w:rsidR="00CB46E7" w:rsidRDefault="0029181C" w:rsidP="00DB0AA3">
      <w:pPr>
        <w:spacing w:after="200" w:line="276" w:lineRule="auto"/>
        <w:rPr>
          <w:b/>
          <w:bCs/>
          <w:color w:val="141414" w:themeColor="text1"/>
          <w:sz w:val="24"/>
        </w:rPr>
      </w:pPr>
      <w:r w:rsidRPr="00AF0796">
        <w:rPr>
          <w:b/>
          <w:bCs/>
          <w:color w:val="141414" w:themeColor="text1"/>
          <w:sz w:val="24"/>
        </w:rPr>
        <w:t>Stage 1</w:t>
      </w:r>
      <w:r w:rsidR="00C04F2B" w:rsidRPr="00AF0796">
        <w:rPr>
          <w:b/>
          <w:bCs/>
          <w:color w:val="141414" w:themeColor="text1"/>
          <w:sz w:val="24"/>
        </w:rPr>
        <w:t xml:space="preserve">: </w:t>
      </w:r>
    </w:p>
    <w:p w14:paraId="691E04DD" w14:textId="69FC62CA" w:rsidR="00CB46E7" w:rsidRDefault="00C34D21" w:rsidP="00DB0AA3">
      <w:pPr>
        <w:spacing w:after="200" w:line="276" w:lineRule="auto"/>
        <w:rPr>
          <w:color w:val="141414" w:themeColor="text1"/>
          <w:sz w:val="24"/>
        </w:rPr>
      </w:pPr>
      <w:r w:rsidRPr="00AF0796">
        <w:rPr>
          <w:color w:val="141414" w:themeColor="text1"/>
          <w:sz w:val="24"/>
        </w:rPr>
        <w:t>Date of Issue</w:t>
      </w:r>
      <w:r w:rsidR="00C20F42" w:rsidRPr="00AF0796">
        <w:rPr>
          <w:color w:val="141414" w:themeColor="text1"/>
          <w:sz w:val="24"/>
        </w:rPr>
        <w:t>:</w:t>
      </w:r>
      <w:r w:rsidRPr="00AF0796">
        <w:rPr>
          <w:color w:val="141414" w:themeColor="text1"/>
          <w:sz w:val="24"/>
        </w:rPr>
        <w:t xml:space="preserve"> </w:t>
      </w:r>
      <w:r w:rsidR="003B74E3" w:rsidRPr="00B008A6">
        <w:rPr>
          <w:color w:val="141414" w:themeColor="text1"/>
          <w:sz w:val="24"/>
        </w:rPr>
        <w:t xml:space="preserve">1 </w:t>
      </w:r>
      <w:r w:rsidR="003B74E3">
        <w:rPr>
          <w:color w:val="141414" w:themeColor="text1"/>
          <w:sz w:val="24"/>
        </w:rPr>
        <w:t>September</w:t>
      </w:r>
      <w:r w:rsidR="005F297C" w:rsidRPr="00AB562B">
        <w:rPr>
          <w:color w:val="141414" w:themeColor="text1"/>
          <w:sz w:val="24"/>
        </w:rPr>
        <w:t xml:space="preserve"> 202</w:t>
      </w:r>
      <w:r w:rsidR="00957BF3">
        <w:rPr>
          <w:color w:val="141414" w:themeColor="text1"/>
          <w:sz w:val="24"/>
        </w:rPr>
        <w:t>3</w:t>
      </w:r>
      <w:r w:rsidR="005F297C" w:rsidRPr="00AB562B">
        <w:rPr>
          <w:color w:val="141414" w:themeColor="text1"/>
          <w:sz w:val="24"/>
        </w:rPr>
        <w:t xml:space="preserve">, </w:t>
      </w:r>
      <w:r w:rsidR="009F0348">
        <w:rPr>
          <w:color w:val="141414" w:themeColor="text1"/>
          <w:sz w:val="24"/>
        </w:rPr>
        <w:t>V</w:t>
      </w:r>
      <w:r w:rsidR="005F297C" w:rsidRPr="00AB562B">
        <w:rPr>
          <w:color w:val="141414" w:themeColor="text1"/>
          <w:sz w:val="24"/>
        </w:rPr>
        <w:t xml:space="preserve">ersion </w:t>
      </w:r>
      <w:r w:rsidR="00957BF3">
        <w:rPr>
          <w:color w:val="141414" w:themeColor="text1"/>
          <w:sz w:val="24"/>
        </w:rPr>
        <w:t>1</w:t>
      </w:r>
    </w:p>
    <w:p w14:paraId="09FDD082" w14:textId="12FB8A92" w:rsidR="00DF4310" w:rsidRDefault="0029181C">
      <w:pPr>
        <w:spacing w:after="200" w:line="276" w:lineRule="auto"/>
        <w:rPr>
          <w:rStyle w:val="MainHeadingChar"/>
          <w:rFonts w:eastAsiaTheme="minorHAnsi"/>
        </w:rPr>
        <w:sectPr w:rsidR="00DF4310" w:rsidSect="00C935B3">
          <w:headerReference w:type="default" r:id="rId12"/>
          <w:footerReference w:type="default" r:id="rId13"/>
          <w:pgSz w:w="11906" w:h="16838" w:code="9"/>
          <w:pgMar w:top="1701" w:right="1134" w:bottom="1134" w:left="1134" w:header="567" w:footer="567" w:gutter="0"/>
          <w:pgNumType w:start="2"/>
          <w:cols w:space="720"/>
        </w:sectPr>
      </w:pPr>
      <w:r w:rsidRPr="00EB5646">
        <w:rPr>
          <w:color w:val="141414" w:themeColor="text1"/>
          <w:sz w:val="24"/>
        </w:rPr>
        <w:t xml:space="preserve">Date </w:t>
      </w:r>
      <w:r w:rsidR="00521FB1" w:rsidRPr="00EB5646">
        <w:rPr>
          <w:color w:val="141414" w:themeColor="text1"/>
        </w:rPr>
        <w:t xml:space="preserve">of </w:t>
      </w:r>
      <w:r w:rsidR="009514CF">
        <w:rPr>
          <w:color w:val="141414" w:themeColor="text1"/>
        </w:rPr>
        <w:t>SIM IC</w:t>
      </w:r>
      <w:r w:rsidR="00804162" w:rsidRPr="00EB5646">
        <w:rPr>
          <w:color w:val="141414" w:themeColor="text1"/>
        </w:rPr>
        <w:t xml:space="preserve"> </w:t>
      </w:r>
      <w:r w:rsidR="00521FB1" w:rsidRPr="00EB5646">
        <w:rPr>
          <w:color w:val="141414" w:themeColor="text1"/>
        </w:rPr>
        <w:t>meeting</w:t>
      </w:r>
      <w:r w:rsidRPr="00EB5646">
        <w:rPr>
          <w:color w:val="141414" w:themeColor="text1"/>
        </w:rPr>
        <w:t>:</w:t>
      </w:r>
      <w:r w:rsidR="009F0348">
        <w:rPr>
          <w:color w:val="141414" w:themeColor="text1"/>
          <w:sz w:val="24"/>
        </w:rPr>
        <w:t xml:space="preserve"> </w:t>
      </w:r>
      <w:r w:rsidR="003B74E3" w:rsidRPr="00B008A6">
        <w:rPr>
          <w:color w:val="141414" w:themeColor="text1"/>
          <w:sz w:val="24"/>
        </w:rPr>
        <w:t>5</w:t>
      </w:r>
      <w:r w:rsidR="009F0348" w:rsidRPr="00F06E40">
        <w:rPr>
          <w:color w:val="141414" w:themeColor="text1"/>
          <w:sz w:val="24"/>
        </w:rPr>
        <w:t xml:space="preserve"> September</w:t>
      </w:r>
      <w:r w:rsidR="009F0348" w:rsidRPr="00AB562B">
        <w:rPr>
          <w:color w:val="141414" w:themeColor="text1"/>
          <w:sz w:val="24"/>
        </w:rPr>
        <w:t xml:space="preserve"> 202</w:t>
      </w:r>
      <w:r w:rsidR="009F0348">
        <w:rPr>
          <w:color w:val="141414" w:themeColor="text1"/>
          <w:sz w:val="24"/>
        </w:rPr>
        <w:t>3</w:t>
      </w:r>
    </w:p>
    <w:p w14:paraId="121BC37C" w14:textId="0FC943C3" w:rsidR="002A350B" w:rsidRDefault="002A350B" w:rsidP="00254851">
      <w:pPr>
        <w:rPr>
          <w:rStyle w:val="MainHeadingChar"/>
          <w:rFonts w:eastAsiaTheme="minorHAnsi"/>
        </w:rPr>
      </w:pPr>
    </w:p>
    <w:p w14:paraId="373951A1" w14:textId="73C3996D" w:rsidR="003533D0" w:rsidRPr="003533D0" w:rsidRDefault="003533D0" w:rsidP="004A6E7C">
      <w:pPr>
        <w:pStyle w:val="ListParagraph"/>
        <w:numPr>
          <w:ilvl w:val="0"/>
          <w:numId w:val="27"/>
        </w:numPr>
        <w:ind w:left="680" w:hanging="680"/>
        <w:rPr>
          <w:rStyle w:val="MainHeadingChar"/>
          <w:rFonts w:eastAsiaTheme="minorHAnsi"/>
          <w:color w:val="021D49"/>
        </w:rPr>
      </w:pPr>
      <w:r w:rsidRPr="003533D0">
        <w:rPr>
          <w:rStyle w:val="MainHeadingChar"/>
          <w:rFonts w:eastAsiaTheme="minorHAnsi"/>
          <w:color w:val="021D49"/>
        </w:rPr>
        <w:t>Transaction Investment Proposal</w:t>
      </w:r>
    </w:p>
    <w:p w14:paraId="31E1EAE0" w14:textId="77777777" w:rsidR="003533D0" w:rsidRDefault="003533D0" w:rsidP="003533D0">
      <w:pPr>
        <w:pStyle w:val="ListParagraph"/>
        <w:ind w:left="432"/>
        <w:rPr>
          <w:rStyle w:val="MainHeadingChar"/>
          <w:rFonts w:eastAsiaTheme="minorHAnsi"/>
        </w:rPr>
      </w:pPr>
    </w:p>
    <w:p w14:paraId="6D60B817" w14:textId="77777777" w:rsidR="003533D0" w:rsidRPr="003533D0" w:rsidRDefault="003533D0" w:rsidP="004A6E7C">
      <w:pPr>
        <w:pStyle w:val="ListParagraph"/>
        <w:numPr>
          <w:ilvl w:val="1"/>
          <w:numId w:val="27"/>
        </w:numPr>
        <w:ind w:left="680" w:hanging="680"/>
        <w:rPr>
          <w:rStyle w:val="MainHeadingChar"/>
          <w:rFonts w:eastAsiaTheme="minorHAnsi"/>
          <w:sz w:val="24"/>
          <w:szCs w:val="22"/>
        </w:rPr>
      </w:pPr>
      <w:r w:rsidRPr="003533D0">
        <w:rPr>
          <w:rStyle w:val="MainHeadingChar"/>
          <w:rFonts w:eastAsiaTheme="minorHAnsi"/>
          <w:sz w:val="24"/>
          <w:szCs w:val="22"/>
        </w:rPr>
        <w:t>Executive Summary</w:t>
      </w:r>
    </w:p>
    <w:p w14:paraId="6B020450" w14:textId="77777777" w:rsidR="003533D0" w:rsidRPr="00705C08" w:rsidRDefault="003533D0" w:rsidP="003533D0">
      <w:pPr>
        <w:rPr>
          <w:rFonts w:cs="Arial"/>
        </w:rPr>
      </w:pPr>
    </w:p>
    <w:tbl>
      <w:tblPr>
        <w:tblW w:w="9781" w:type="dxa"/>
        <w:tblCellMar>
          <w:top w:w="113" w:type="dxa"/>
          <w:bottom w:w="113" w:type="dxa"/>
        </w:tblCellMar>
        <w:tblLook w:val="01E0" w:firstRow="1" w:lastRow="1" w:firstColumn="1" w:lastColumn="1" w:noHBand="0" w:noVBand="0"/>
      </w:tblPr>
      <w:tblGrid>
        <w:gridCol w:w="4219"/>
        <w:gridCol w:w="5562"/>
      </w:tblGrid>
      <w:tr w:rsidR="003533D0" w:rsidRPr="00404C9F" w14:paraId="2362F73E" w14:textId="77777777" w:rsidTr="466C4D70">
        <w:tc>
          <w:tcPr>
            <w:tcW w:w="4219" w:type="dxa"/>
            <w:tcBorders>
              <w:top w:val="nil"/>
              <w:left w:val="nil"/>
              <w:bottom w:val="nil"/>
              <w:right w:val="nil"/>
            </w:tcBorders>
          </w:tcPr>
          <w:p w14:paraId="476C5E9C" w14:textId="77777777" w:rsidR="003533D0" w:rsidRDefault="003533D0" w:rsidP="000C75BA">
            <w:pPr>
              <w:rPr>
                <w:rFonts w:cs="Arial"/>
                <w:sz w:val="20"/>
                <w:u w:val="single"/>
              </w:rPr>
            </w:pPr>
            <w:r>
              <w:rPr>
                <w:rFonts w:cs="Arial"/>
                <w:sz w:val="20"/>
                <w:u w:val="single"/>
              </w:rPr>
              <w:t>Client Name</w:t>
            </w:r>
          </w:p>
          <w:p w14:paraId="23764FBB" w14:textId="77777777" w:rsidR="003533D0" w:rsidRDefault="003533D0" w:rsidP="000C75BA">
            <w:pPr>
              <w:rPr>
                <w:rFonts w:cs="Arial"/>
                <w:sz w:val="20"/>
                <w:u w:val="single"/>
              </w:rPr>
            </w:pPr>
          </w:p>
          <w:p w14:paraId="0CDD703C" w14:textId="77777777" w:rsidR="003533D0" w:rsidRPr="006D7375" w:rsidRDefault="003533D0" w:rsidP="000C75BA">
            <w:pPr>
              <w:rPr>
                <w:rFonts w:cs="Arial"/>
                <w:sz w:val="20"/>
                <w:u w:val="single"/>
              </w:rPr>
            </w:pPr>
          </w:p>
        </w:tc>
        <w:tc>
          <w:tcPr>
            <w:tcW w:w="5562" w:type="dxa"/>
            <w:tcBorders>
              <w:top w:val="nil"/>
              <w:left w:val="nil"/>
              <w:bottom w:val="nil"/>
              <w:right w:val="nil"/>
            </w:tcBorders>
          </w:tcPr>
          <w:p w14:paraId="0F1EC268" w14:textId="77777777" w:rsidR="00676572" w:rsidRDefault="00676572" w:rsidP="00676572">
            <w:pPr>
              <w:rPr>
                <w:rFonts w:cs="Arial"/>
                <w:i/>
                <w:sz w:val="20"/>
              </w:rPr>
            </w:pPr>
            <w:r>
              <w:rPr>
                <w:rFonts w:cs="Arial"/>
                <w:i/>
                <w:sz w:val="20"/>
              </w:rPr>
              <w:t xml:space="preserve">Savills IM </w:t>
            </w:r>
            <w:r w:rsidRPr="000113DB">
              <w:rPr>
                <w:rFonts w:cs="Arial"/>
                <w:i/>
                <w:sz w:val="20"/>
              </w:rPr>
              <w:t xml:space="preserve">Asia Pacific Income and Growth Fund </w:t>
            </w:r>
            <w:r>
              <w:rPr>
                <w:rFonts w:cs="Arial"/>
                <w:i/>
                <w:sz w:val="20"/>
              </w:rPr>
              <w:t xml:space="preserve">(“APACIG”) </w:t>
            </w:r>
          </w:p>
          <w:p w14:paraId="2A14BCF7" w14:textId="77777777" w:rsidR="00676572" w:rsidRPr="00B008A6" w:rsidRDefault="00676572" w:rsidP="00676572">
            <w:pPr>
              <w:rPr>
                <w:rFonts w:cs="Arial"/>
                <w:i/>
                <w:sz w:val="20"/>
                <w:lang w:val="en-US"/>
              </w:rPr>
            </w:pPr>
            <w:r>
              <w:rPr>
                <w:rFonts w:cs="Arial"/>
                <w:i/>
                <w:sz w:val="20"/>
              </w:rPr>
              <w:t>Sub Fund A</w:t>
            </w:r>
          </w:p>
          <w:p w14:paraId="01F15BFF" w14:textId="77777777" w:rsidR="003533D0" w:rsidRPr="006D7375" w:rsidRDefault="003533D0" w:rsidP="000C75BA">
            <w:pPr>
              <w:rPr>
                <w:rFonts w:cs="Arial"/>
                <w:i/>
                <w:color w:val="FF0000"/>
                <w:sz w:val="20"/>
              </w:rPr>
            </w:pPr>
          </w:p>
        </w:tc>
      </w:tr>
      <w:tr w:rsidR="003533D0" w:rsidRPr="00404C9F" w14:paraId="39A06465" w14:textId="77777777" w:rsidTr="466C4D70">
        <w:tc>
          <w:tcPr>
            <w:tcW w:w="4219" w:type="dxa"/>
            <w:tcBorders>
              <w:top w:val="nil"/>
              <w:left w:val="nil"/>
              <w:bottom w:val="nil"/>
              <w:right w:val="nil"/>
            </w:tcBorders>
          </w:tcPr>
          <w:p w14:paraId="26B3C272" w14:textId="77777777" w:rsidR="003533D0" w:rsidRDefault="003533D0" w:rsidP="000C75BA">
            <w:pPr>
              <w:rPr>
                <w:rFonts w:cs="Arial"/>
                <w:sz w:val="20"/>
                <w:u w:val="single"/>
              </w:rPr>
            </w:pPr>
            <w:r>
              <w:rPr>
                <w:rFonts w:cs="Arial"/>
                <w:sz w:val="20"/>
                <w:u w:val="single"/>
              </w:rPr>
              <w:t>Relationship to Client</w:t>
            </w:r>
          </w:p>
        </w:tc>
        <w:tc>
          <w:tcPr>
            <w:tcW w:w="5562" w:type="dxa"/>
            <w:tcBorders>
              <w:top w:val="nil"/>
              <w:left w:val="nil"/>
              <w:bottom w:val="nil"/>
              <w:right w:val="nil"/>
            </w:tcBorders>
          </w:tcPr>
          <w:sdt>
            <w:sdtPr>
              <w:rPr>
                <w:rFonts w:cs="Arial"/>
                <w:i/>
                <w:color w:val="141414" w:themeColor="text1"/>
                <w:sz w:val="20"/>
              </w:rPr>
              <w:id w:val="374270856"/>
              <w:placeholder>
                <w:docPart w:val="191F2A898F2B4FD3957FC940859FD8B2"/>
              </w:placeholder>
              <w15:color w:val="000000"/>
              <w:dropDownList>
                <w:listItem w:value="Choose an item"/>
                <w:listItem w:displayText="Discretionary fund management agreement" w:value="Discretionary fund management agreement"/>
                <w:listItem w:displayText="Discretionary investment advisory mandate" w:value="Discretionary investment advisory mandate"/>
                <w:listItem w:displayText="Non-discretionary investment advisory agreement" w:value="Non-discretionary investment advisory agreement"/>
                <w:listItem w:displayText="Non-discretionary asset management mandate" w:value="Non-discretionary asset management mandate"/>
              </w:dropDownList>
            </w:sdtPr>
            <w:sdtContent>
              <w:p w14:paraId="1B35F1C0" w14:textId="7FDD97FC" w:rsidR="00FF3C29" w:rsidRPr="00FA3D8E" w:rsidRDefault="00DC4719" w:rsidP="000C75BA">
                <w:pPr>
                  <w:rPr>
                    <w:rFonts w:cs="Arial"/>
                    <w:i/>
                    <w:color w:val="141414" w:themeColor="text1"/>
                    <w:sz w:val="20"/>
                  </w:rPr>
                </w:pPr>
                <w:r>
                  <w:rPr>
                    <w:rFonts w:cs="Arial"/>
                    <w:i/>
                    <w:color w:val="141414" w:themeColor="text1"/>
                    <w:sz w:val="20"/>
                  </w:rPr>
                  <w:t>Discretionary fund management agreement</w:t>
                </w:r>
              </w:p>
            </w:sdtContent>
          </w:sdt>
          <w:p w14:paraId="0076AD12" w14:textId="77777777" w:rsidR="00FA3D8E" w:rsidRDefault="00FA3D8E" w:rsidP="000C75BA">
            <w:pPr>
              <w:rPr>
                <w:rFonts w:cs="Arial"/>
                <w:i/>
                <w:color w:val="FF0000"/>
                <w:sz w:val="20"/>
              </w:rPr>
            </w:pPr>
          </w:p>
          <w:p w14:paraId="59374D61" w14:textId="7F9302D2" w:rsidR="003533D0" w:rsidRDefault="00225705" w:rsidP="000C75BA">
            <w:pPr>
              <w:rPr>
                <w:rFonts w:cs="Arial"/>
                <w:i/>
                <w:color w:val="FF0000"/>
                <w:sz w:val="20"/>
              </w:rPr>
            </w:pPr>
            <w:r w:rsidRPr="00D334CE">
              <w:rPr>
                <w:rFonts w:cs="Arial"/>
                <w:i/>
                <w:sz w:val="20"/>
              </w:rPr>
              <w:t>Investment Advisor of APACIG</w:t>
            </w:r>
          </w:p>
        </w:tc>
      </w:tr>
      <w:tr w:rsidR="003533D0" w:rsidRPr="00404C9F" w14:paraId="00D16E81" w14:textId="77777777" w:rsidTr="466C4D70">
        <w:tc>
          <w:tcPr>
            <w:tcW w:w="4219" w:type="dxa"/>
            <w:tcBorders>
              <w:top w:val="nil"/>
              <w:left w:val="nil"/>
              <w:bottom w:val="nil"/>
              <w:right w:val="nil"/>
            </w:tcBorders>
          </w:tcPr>
          <w:p w14:paraId="59384E95" w14:textId="77777777" w:rsidR="003533D0" w:rsidRDefault="003533D0" w:rsidP="000C75BA">
            <w:pPr>
              <w:rPr>
                <w:rFonts w:cs="Arial"/>
                <w:sz w:val="20"/>
                <w:u w:val="single"/>
              </w:rPr>
            </w:pPr>
            <w:r>
              <w:rPr>
                <w:rFonts w:cs="Arial"/>
                <w:sz w:val="20"/>
                <w:u w:val="single"/>
              </w:rPr>
              <w:t>Client Strategy</w:t>
            </w:r>
          </w:p>
        </w:tc>
        <w:tc>
          <w:tcPr>
            <w:tcW w:w="5562" w:type="dxa"/>
            <w:tcBorders>
              <w:top w:val="nil"/>
              <w:left w:val="nil"/>
              <w:bottom w:val="nil"/>
              <w:right w:val="nil"/>
            </w:tcBorders>
          </w:tcPr>
          <w:p w14:paraId="537FC814" w14:textId="77777777" w:rsidR="00D93647" w:rsidRPr="009C2DAE" w:rsidRDefault="00D93647" w:rsidP="00D93647">
            <w:pPr>
              <w:rPr>
                <w:rFonts w:cs="Arial"/>
                <w:i/>
                <w:sz w:val="20"/>
              </w:rPr>
            </w:pPr>
            <w:r w:rsidRPr="009C2DAE">
              <w:rPr>
                <w:rFonts w:cs="Arial"/>
                <w:i/>
                <w:sz w:val="20"/>
              </w:rPr>
              <w:t>The Fund seeks to construct a portfolio of Real Estate assets across the major cities in Asia Pacific region providing:</w:t>
            </w:r>
          </w:p>
          <w:p w14:paraId="682B8D04" w14:textId="77777777" w:rsidR="00D93647" w:rsidRPr="009C2DAE" w:rsidRDefault="00D93647" w:rsidP="00D93647">
            <w:pPr>
              <w:pStyle w:val="ListParagraph"/>
              <w:numPr>
                <w:ilvl w:val="0"/>
                <w:numId w:val="34"/>
              </w:numPr>
              <w:rPr>
                <w:rFonts w:cs="Arial"/>
                <w:i/>
              </w:rPr>
            </w:pPr>
            <w:r>
              <w:rPr>
                <w:rFonts w:cs="Arial"/>
                <w:i/>
              </w:rPr>
              <w:t xml:space="preserve">Resilient </w:t>
            </w:r>
            <w:r w:rsidRPr="009C2DAE">
              <w:rPr>
                <w:rFonts w:cs="Arial"/>
                <w:i/>
              </w:rPr>
              <w:t>income return</w:t>
            </w:r>
          </w:p>
          <w:p w14:paraId="69CDC5EA" w14:textId="77777777" w:rsidR="00D93647" w:rsidRPr="009C2DAE" w:rsidRDefault="00D93647" w:rsidP="00D93647">
            <w:pPr>
              <w:pStyle w:val="ListParagraph"/>
              <w:numPr>
                <w:ilvl w:val="0"/>
                <w:numId w:val="34"/>
              </w:numPr>
              <w:rPr>
                <w:rFonts w:cs="Arial"/>
                <w:i/>
              </w:rPr>
            </w:pPr>
            <w:r w:rsidRPr="009C2DAE">
              <w:rPr>
                <w:rFonts w:cs="Arial"/>
                <w:i/>
              </w:rPr>
              <w:t>Potential for growth</w:t>
            </w:r>
          </w:p>
          <w:p w14:paraId="162E9EB1" w14:textId="77777777" w:rsidR="00D93647" w:rsidRPr="009C2DAE" w:rsidRDefault="00D93647" w:rsidP="00D93647">
            <w:pPr>
              <w:pStyle w:val="ListParagraph"/>
              <w:numPr>
                <w:ilvl w:val="0"/>
                <w:numId w:val="34"/>
              </w:numPr>
              <w:rPr>
                <w:rFonts w:cs="Arial"/>
                <w:i/>
              </w:rPr>
            </w:pPr>
            <w:r w:rsidRPr="009C2DAE">
              <w:rPr>
                <w:rFonts w:cs="Arial"/>
                <w:i/>
              </w:rPr>
              <w:t xml:space="preserve">Diversity (across countries, markets, </w:t>
            </w:r>
            <w:proofErr w:type="gramStart"/>
            <w:r w:rsidRPr="009C2DAE">
              <w:rPr>
                <w:rFonts w:cs="Arial"/>
                <w:i/>
              </w:rPr>
              <w:t>sectors</w:t>
            </w:r>
            <w:proofErr w:type="gramEnd"/>
            <w:r w:rsidRPr="009C2DAE">
              <w:rPr>
                <w:rFonts w:cs="Arial"/>
                <w:i/>
              </w:rPr>
              <w:t xml:space="preserve"> and assets)</w:t>
            </w:r>
          </w:p>
          <w:p w14:paraId="602B8670" w14:textId="0203CDAB" w:rsidR="003533D0" w:rsidRPr="000E528C" w:rsidRDefault="00D93647" w:rsidP="000C75BA">
            <w:pPr>
              <w:rPr>
                <w:rFonts w:cs="Arial"/>
                <w:i/>
                <w:color w:val="FF0000"/>
                <w:sz w:val="20"/>
              </w:rPr>
            </w:pPr>
            <w:r w:rsidRPr="4B311C05">
              <w:rPr>
                <w:rFonts w:cs="Arial"/>
                <w:i/>
                <w:iCs/>
                <w:sz w:val="20"/>
                <w:szCs w:val="20"/>
              </w:rPr>
              <w:t xml:space="preserve">Targeting net Fund IRR of </w:t>
            </w:r>
            <w:r>
              <w:rPr>
                <w:rFonts w:cs="Arial"/>
                <w:i/>
                <w:iCs/>
                <w:sz w:val="20"/>
                <w:szCs w:val="20"/>
              </w:rPr>
              <w:t>8%-10</w:t>
            </w:r>
            <w:r w:rsidRPr="4B311C05">
              <w:rPr>
                <w:rFonts w:cs="Arial"/>
                <w:i/>
                <w:iCs/>
                <w:sz w:val="20"/>
                <w:szCs w:val="20"/>
              </w:rPr>
              <w:t>% and an average net distribution of 4.0 % p.a.</w:t>
            </w:r>
          </w:p>
        </w:tc>
      </w:tr>
      <w:tr w:rsidR="003533D0" w:rsidRPr="00404C9F" w14:paraId="3BAFA2F5" w14:textId="77777777" w:rsidTr="466C4D70">
        <w:tc>
          <w:tcPr>
            <w:tcW w:w="4219" w:type="dxa"/>
            <w:tcBorders>
              <w:top w:val="nil"/>
              <w:left w:val="nil"/>
              <w:bottom w:val="nil"/>
              <w:right w:val="nil"/>
            </w:tcBorders>
          </w:tcPr>
          <w:p w14:paraId="7D88E8FB" w14:textId="77777777" w:rsidR="003533D0" w:rsidRDefault="003533D0" w:rsidP="000C75BA">
            <w:pPr>
              <w:rPr>
                <w:rFonts w:cs="Arial"/>
                <w:sz w:val="20"/>
                <w:u w:val="single"/>
              </w:rPr>
            </w:pPr>
            <w:r>
              <w:rPr>
                <w:rFonts w:cs="Arial"/>
                <w:sz w:val="20"/>
                <w:u w:val="single"/>
              </w:rPr>
              <w:t>Further steps/Approvals required</w:t>
            </w:r>
          </w:p>
        </w:tc>
        <w:tc>
          <w:tcPr>
            <w:tcW w:w="5562" w:type="dxa"/>
            <w:tcBorders>
              <w:top w:val="nil"/>
              <w:left w:val="nil"/>
              <w:bottom w:val="nil"/>
              <w:right w:val="nil"/>
            </w:tcBorders>
          </w:tcPr>
          <w:p w14:paraId="085EE624" w14:textId="66F5D0CA" w:rsidR="003533D0" w:rsidRPr="00881752" w:rsidRDefault="006D26CC" w:rsidP="000C75BA">
            <w:pPr>
              <w:rPr>
                <w:rFonts w:cs="Arial"/>
                <w:i/>
                <w:color w:val="FF0000"/>
                <w:sz w:val="20"/>
              </w:rPr>
            </w:pPr>
            <w:r w:rsidRPr="00933EC5">
              <w:rPr>
                <w:rFonts w:cs="Arial"/>
                <w:i/>
                <w:sz w:val="20"/>
              </w:rPr>
              <w:t xml:space="preserve">Approval of the Savills Investment Management (Luxembourg) </w:t>
            </w:r>
            <w:proofErr w:type="spellStart"/>
            <w:r w:rsidRPr="00933EC5">
              <w:rPr>
                <w:rFonts w:cs="Arial"/>
                <w:i/>
                <w:sz w:val="20"/>
              </w:rPr>
              <w:t>Sarl</w:t>
            </w:r>
            <w:proofErr w:type="spellEnd"/>
            <w:r w:rsidRPr="00933EC5">
              <w:rPr>
                <w:rFonts w:cs="Arial"/>
                <w:i/>
                <w:sz w:val="20"/>
              </w:rPr>
              <w:t xml:space="preserve"> (the “Management Company”)</w:t>
            </w:r>
          </w:p>
        </w:tc>
      </w:tr>
      <w:tr w:rsidR="003533D0" w:rsidRPr="00404C9F" w14:paraId="315608EB" w14:textId="77777777" w:rsidTr="466C4D70">
        <w:tc>
          <w:tcPr>
            <w:tcW w:w="4219" w:type="dxa"/>
            <w:tcBorders>
              <w:top w:val="nil"/>
              <w:left w:val="nil"/>
              <w:bottom w:val="nil"/>
              <w:right w:val="nil"/>
            </w:tcBorders>
          </w:tcPr>
          <w:p w14:paraId="5C0B6D77" w14:textId="77777777" w:rsidR="003533D0" w:rsidRDefault="003533D0" w:rsidP="000C75BA">
            <w:pPr>
              <w:rPr>
                <w:rFonts w:cs="Arial"/>
                <w:sz w:val="20"/>
                <w:u w:val="single"/>
              </w:rPr>
            </w:pPr>
            <w:r>
              <w:rPr>
                <w:rFonts w:cs="Arial"/>
                <w:sz w:val="20"/>
                <w:u w:val="single"/>
              </w:rPr>
              <w:t>Transaction Type</w:t>
            </w:r>
          </w:p>
        </w:tc>
        <w:tc>
          <w:tcPr>
            <w:tcW w:w="5562" w:type="dxa"/>
            <w:tcBorders>
              <w:top w:val="nil"/>
              <w:left w:val="nil"/>
              <w:bottom w:val="nil"/>
              <w:right w:val="nil"/>
            </w:tcBorders>
          </w:tcPr>
          <w:p w14:paraId="0B7562A5" w14:textId="06FF61F0" w:rsidR="003533D0" w:rsidRDefault="008548D5" w:rsidP="000C75BA">
            <w:pPr>
              <w:rPr>
                <w:rFonts w:cs="Arial"/>
                <w:i/>
                <w:color w:val="FF0000"/>
                <w:sz w:val="20"/>
              </w:rPr>
            </w:pPr>
            <w:r w:rsidRPr="00933EC5">
              <w:rPr>
                <w:rFonts w:cs="Arial"/>
                <w:i/>
                <w:sz w:val="20"/>
              </w:rPr>
              <w:t>Acquisition</w:t>
            </w:r>
          </w:p>
        </w:tc>
      </w:tr>
      <w:tr w:rsidR="003533D0" w:rsidRPr="00404C9F" w14:paraId="280250A6" w14:textId="77777777" w:rsidTr="466C4D70">
        <w:tc>
          <w:tcPr>
            <w:tcW w:w="4219" w:type="dxa"/>
            <w:tcBorders>
              <w:top w:val="nil"/>
              <w:left w:val="nil"/>
              <w:bottom w:val="nil"/>
              <w:right w:val="nil"/>
            </w:tcBorders>
          </w:tcPr>
          <w:p w14:paraId="4CA0E2F5" w14:textId="42A03A1D" w:rsidR="003533D0" w:rsidRPr="006D7375" w:rsidRDefault="003533D0" w:rsidP="000C75BA">
            <w:pPr>
              <w:rPr>
                <w:rFonts w:cs="Arial"/>
                <w:sz w:val="20"/>
                <w:u w:val="single"/>
              </w:rPr>
            </w:pPr>
            <w:r w:rsidRPr="006D7375">
              <w:rPr>
                <w:rFonts w:cs="Arial"/>
                <w:sz w:val="20"/>
                <w:u w:val="single"/>
              </w:rPr>
              <w:t>Description</w:t>
            </w:r>
            <w:r w:rsidR="00CE4DB3">
              <w:rPr>
                <w:rFonts w:cs="Arial"/>
                <w:sz w:val="20"/>
                <w:u w:val="single"/>
              </w:rPr>
              <w:t xml:space="preserve"> of proposed transaction</w:t>
            </w:r>
          </w:p>
          <w:p w14:paraId="532FA4B3" w14:textId="77777777" w:rsidR="003533D0" w:rsidRPr="006D7375" w:rsidRDefault="003533D0" w:rsidP="000C75BA">
            <w:pPr>
              <w:rPr>
                <w:rFonts w:cs="Arial"/>
                <w:sz w:val="20"/>
                <w:u w:val="single"/>
              </w:rPr>
            </w:pPr>
          </w:p>
          <w:p w14:paraId="65CE3CBE" w14:textId="77777777" w:rsidR="003533D0" w:rsidRPr="006D7375" w:rsidRDefault="003533D0" w:rsidP="000C75BA">
            <w:pPr>
              <w:rPr>
                <w:rFonts w:cs="Arial"/>
                <w:sz w:val="20"/>
                <w:u w:val="single"/>
              </w:rPr>
            </w:pPr>
          </w:p>
        </w:tc>
        <w:tc>
          <w:tcPr>
            <w:tcW w:w="5562" w:type="dxa"/>
            <w:tcBorders>
              <w:top w:val="nil"/>
              <w:left w:val="nil"/>
              <w:bottom w:val="nil"/>
              <w:right w:val="nil"/>
            </w:tcBorders>
          </w:tcPr>
          <w:p w14:paraId="33FD3D6F" w14:textId="5BE7ADFB" w:rsidR="003533D0" w:rsidRPr="00B008A6" w:rsidRDefault="00AE478F" w:rsidP="000C75BA">
            <w:pPr>
              <w:rPr>
                <w:rFonts w:cs="Arial"/>
                <w:i/>
                <w:sz w:val="20"/>
              </w:rPr>
            </w:pPr>
            <w:r>
              <w:rPr>
                <w:rFonts w:cs="Arial"/>
                <w:i/>
                <w:sz w:val="20"/>
              </w:rPr>
              <w:t xml:space="preserve">Off-market negotiation </w:t>
            </w:r>
            <w:r w:rsidR="006D30D4">
              <w:rPr>
                <w:rFonts w:cs="Arial"/>
                <w:i/>
                <w:sz w:val="20"/>
              </w:rPr>
              <w:t>direct with seller</w:t>
            </w:r>
            <w:ins w:id="0" w:author="Will Johnson" w:date="2023-09-01T13:28:00Z">
              <w:r w:rsidR="00697ECE">
                <w:rPr>
                  <w:rFonts w:cs="Arial"/>
                  <w:i/>
                  <w:sz w:val="20"/>
                </w:rPr>
                <w:t>,</w:t>
              </w:r>
            </w:ins>
            <w:r w:rsidR="006D30D4">
              <w:rPr>
                <w:rFonts w:cs="Arial"/>
                <w:i/>
                <w:sz w:val="20"/>
              </w:rPr>
              <w:t xml:space="preserve"> </w:t>
            </w:r>
            <w:ins w:id="1" w:author="Will Johnson" w:date="2023-09-01T13:28:00Z">
              <w:r w:rsidR="00606B9D">
                <w:rPr>
                  <w:rFonts w:cs="Arial"/>
                  <w:i/>
                  <w:sz w:val="20"/>
                </w:rPr>
                <w:t>Sumitomo Realty &amp; Development</w:t>
              </w:r>
              <w:r w:rsidR="00697ECE">
                <w:rPr>
                  <w:rFonts w:cs="Arial"/>
                  <w:i/>
                  <w:sz w:val="20"/>
                </w:rPr>
                <w:t>,</w:t>
              </w:r>
            </w:ins>
            <w:ins w:id="2" w:author="Will Johnson" w:date="2023-08-21T12:36:00Z">
              <w:r w:rsidR="00606B9D">
                <w:rPr>
                  <w:rFonts w:cs="Arial"/>
                  <w:i/>
                  <w:sz w:val="20"/>
                </w:rPr>
                <w:t xml:space="preserve"> </w:t>
              </w:r>
            </w:ins>
            <w:r>
              <w:rPr>
                <w:rFonts w:cs="Arial"/>
                <w:i/>
                <w:sz w:val="20"/>
              </w:rPr>
              <w:t xml:space="preserve">for modern </w:t>
            </w:r>
            <w:r w:rsidR="0044754E">
              <w:rPr>
                <w:rFonts w:cs="Arial"/>
                <w:i/>
                <w:sz w:val="20"/>
              </w:rPr>
              <w:t xml:space="preserve">healthcare asset </w:t>
            </w:r>
            <w:ins w:id="3" w:author="Will Johnson" w:date="2023-09-01T13:28:00Z">
              <w:r w:rsidR="00FC6B34">
                <w:rPr>
                  <w:rFonts w:cs="Arial"/>
                  <w:i/>
                  <w:sz w:val="20"/>
                </w:rPr>
                <w:t>located</w:t>
              </w:r>
            </w:ins>
            <w:ins w:id="4" w:author="Will Johnson" w:date="2023-09-01T13:29:00Z">
              <w:r w:rsidR="00FC6B34">
                <w:rPr>
                  <w:rFonts w:cs="Arial"/>
                  <w:i/>
                  <w:sz w:val="20"/>
                </w:rPr>
                <w:t xml:space="preserve"> </w:t>
              </w:r>
            </w:ins>
            <w:r w:rsidR="0044754E">
              <w:rPr>
                <w:rFonts w:cs="Arial"/>
                <w:i/>
                <w:sz w:val="20"/>
              </w:rPr>
              <w:t xml:space="preserve">in </w:t>
            </w:r>
            <w:r w:rsidR="00DA58CC">
              <w:rPr>
                <w:rFonts w:cs="Arial"/>
                <w:i/>
                <w:sz w:val="20"/>
              </w:rPr>
              <w:t>the Harumi submarket of Chuo Ward, central Tokyo.</w:t>
            </w:r>
          </w:p>
          <w:p w14:paraId="152AA132" w14:textId="77777777" w:rsidR="003533D0" w:rsidRPr="00B008A6" w:rsidRDefault="003533D0" w:rsidP="000C75BA">
            <w:pPr>
              <w:rPr>
                <w:rFonts w:cs="Arial"/>
                <w:i/>
                <w:sz w:val="20"/>
              </w:rPr>
            </w:pPr>
          </w:p>
          <w:p w14:paraId="71B24870" w14:textId="5715262B" w:rsidR="003533D0" w:rsidRPr="00B008A6" w:rsidRDefault="002713AF" w:rsidP="000C75BA">
            <w:pPr>
              <w:rPr>
                <w:rFonts w:cs="Arial"/>
                <w:i/>
                <w:sz w:val="20"/>
              </w:rPr>
            </w:pPr>
            <w:r w:rsidRPr="00B008A6">
              <w:rPr>
                <w:rFonts w:cs="Arial"/>
                <w:i/>
                <w:sz w:val="20"/>
              </w:rPr>
              <w:t xml:space="preserve">The </w:t>
            </w:r>
            <w:r w:rsidR="002A0CA1">
              <w:rPr>
                <w:rFonts w:cs="Arial"/>
                <w:i/>
                <w:sz w:val="20"/>
              </w:rPr>
              <w:t>6-storey</w:t>
            </w:r>
            <w:ins w:id="5" w:author="Will Johnson" w:date="2023-09-01T13:30:00Z">
              <w:r w:rsidR="0082009F">
                <w:rPr>
                  <w:rFonts w:cs="Arial"/>
                  <w:i/>
                  <w:sz w:val="20"/>
                </w:rPr>
                <w:t xml:space="preserve"> </w:t>
              </w:r>
              <w:r w:rsidR="002C2222">
                <w:rPr>
                  <w:rFonts w:cs="Arial"/>
                  <w:i/>
                  <w:sz w:val="20"/>
                </w:rPr>
                <w:t xml:space="preserve">asset </w:t>
              </w:r>
              <w:r w:rsidR="0082009F">
                <w:rPr>
                  <w:rFonts w:cs="Arial"/>
                  <w:i/>
                  <w:sz w:val="20"/>
                </w:rPr>
                <w:t>was completed in 2017</w:t>
              </w:r>
              <w:r w:rsidR="002C2222">
                <w:rPr>
                  <w:rFonts w:cs="Arial"/>
                  <w:i/>
                  <w:sz w:val="20"/>
                </w:rPr>
                <w:t xml:space="preserve"> and comprises</w:t>
              </w:r>
            </w:ins>
            <w:del w:id="6" w:author="Will Johnson" w:date="2023-09-01T13:30:00Z">
              <w:r w:rsidR="002A0CA1" w:rsidDel="002C2222">
                <w:rPr>
                  <w:rFonts w:cs="Arial"/>
                  <w:i/>
                  <w:sz w:val="20"/>
                </w:rPr>
                <w:delText>,</w:delText>
              </w:r>
            </w:del>
            <w:r w:rsidR="002A0CA1">
              <w:rPr>
                <w:rFonts w:cs="Arial"/>
                <w:i/>
                <w:sz w:val="20"/>
              </w:rPr>
              <w:t xml:space="preserve"> </w:t>
            </w:r>
            <w:r w:rsidRPr="00B008A6">
              <w:rPr>
                <w:rFonts w:cs="Arial"/>
                <w:i/>
                <w:sz w:val="20"/>
              </w:rPr>
              <w:t>3,497 sq</w:t>
            </w:r>
            <w:r w:rsidR="009C4E82" w:rsidRPr="00B008A6">
              <w:rPr>
                <w:rFonts w:cs="Arial"/>
                <w:i/>
                <w:sz w:val="20"/>
              </w:rPr>
              <w:t xml:space="preserve">m </w:t>
            </w:r>
            <w:del w:id="7" w:author="Will Johnson" w:date="2023-09-01T13:30:00Z">
              <w:r w:rsidR="009C4E82" w:rsidRPr="00B008A6" w:rsidDel="002C2222">
                <w:rPr>
                  <w:rFonts w:cs="Arial"/>
                  <w:i/>
                  <w:sz w:val="20"/>
                </w:rPr>
                <w:delText>asset is</w:delText>
              </w:r>
            </w:del>
            <w:ins w:id="8" w:author="Will Johnson" w:date="2023-09-01T13:30:00Z">
              <w:r w:rsidR="002C2222">
                <w:rPr>
                  <w:rFonts w:cs="Arial"/>
                  <w:i/>
                  <w:sz w:val="20"/>
                </w:rPr>
                <w:t>of floorspace</w:t>
              </w:r>
            </w:ins>
            <w:r w:rsidR="009C4E82" w:rsidRPr="00B008A6">
              <w:rPr>
                <w:rFonts w:cs="Arial"/>
                <w:i/>
                <w:sz w:val="20"/>
              </w:rPr>
              <w:t xml:space="preserve"> </w:t>
            </w:r>
            <w:r w:rsidR="0062154E" w:rsidRPr="00B008A6">
              <w:rPr>
                <w:rFonts w:cs="Arial"/>
                <w:i/>
                <w:sz w:val="20"/>
              </w:rPr>
              <w:t xml:space="preserve">100% </w:t>
            </w:r>
            <w:r w:rsidR="009C4E82" w:rsidRPr="00B008A6">
              <w:rPr>
                <w:rFonts w:cs="Arial"/>
                <w:i/>
                <w:sz w:val="20"/>
              </w:rPr>
              <w:t xml:space="preserve">leased </w:t>
            </w:r>
            <w:r w:rsidR="0062154E" w:rsidRPr="00B008A6">
              <w:rPr>
                <w:rFonts w:cs="Arial"/>
                <w:i/>
                <w:sz w:val="20"/>
              </w:rPr>
              <w:t xml:space="preserve">on a 20-year fixed-term lease </w:t>
            </w:r>
            <w:r w:rsidR="006046ED">
              <w:rPr>
                <w:rFonts w:cs="Arial"/>
                <w:i/>
                <w:sz w:val="20"/>
              </w:rPr>
              <w:t>until</w:t>
            </w:r>
            <w:r w:rsidR="0062154E" w:rsidRPr="00B008A6">
              <w:rPr>
                <w:rFonts w:cs="Arial"/>
                <w:i/>
                <w:sz w:val="20"/>
              </w:rPr>
              <w:t xml:space="preserve"> 2037 </w:t>
            </w:r>
            <w:r w:rsidR="009C4E82" w:rsidRPr="00B008A6">
              <w:rPr>
                <w:rFonts w:cs="Arial"/>
                <w:i/>
                <w:sz w:val="20"/>
              </w:rPr>
              <w:t xml:space="preserve">to St Catherine’s Hospital, a </w:t>
            </w:r>
            <w:r w:rsidR="00F330F4" w:rsidRPr="00B008A6">
              <w:rPr>
                <w:rFonts w:cs="Arial"/>
                <w:i/>
                <w:sz w:val="20"/>
              </w:rPr>
              <w:t>rehabilitation ho</w:t>
            </w:r>
            <w:r w:rsidR="00325D52" w:rsidRPr="00B008A6">
              <w:rPr>
                <w:rFonts w:cs="Arial"/>
                <w:i/>
                <w:sz w:val="20"/>
              </w:rPr>
              <w:t>spital that provides recovery medical care</w:t>
            </w:r>
            <w:r w:rsidR="00356263" w:rsidRPr="00B008A6">
              <w:rPr>
                <w:rFonts w:cs="Arial"/>
                <w:i/>
                <w:sz w:val="20"/>
              </w:rPr>
              <w:t xml:space="preserve">, support for </w:t>
            </w:r>
            <w:r w:rsidR="0062154E" w:rsidRPr="00B008A6">
              <w:rPr>
                <w:rFonts w:cs="Arial"/>
                <w:i/>
                <w:sz w:val="20"/>
              </w:rPr>
              <w:t>independent</w:t>
            </w:r>
            <w:r w:rsidR="00356263" w:rsidRPr="00B008A6">
              <w:rPr>
                <w:rFonts w:cs="Arial"/>
                <w:i/>
                <w:sz w:val="20"/>
              </w:rPr>
              <w:t xml:space="preserve"> living</w:t>
            </w:r>
            <w:r w:rsidR="00DB4A2E">
              <w:rPr>
                <w:rFonts w:cs="Arial"/>
                <w:i/>
                <w:sz w:val="20"/>
              </w:rPr>
              <w:t>,</w:t>
            </w:r>
            <w:r w:rsidR="00356263" w:rsidRPr="00B008A6">
              <w:rPr>
                <w:rFonts w:cs="Arial"/>
                <w:i/>
                <w:sz w:val="20"/>
              </w:rPr>
              <w:t xml:space="preserve"> while </w:t>
            </w:r>
            <w:r w:rsidR="00FE2384">
              <w:rPr>
                <w:rFonts w:cs="Arial"/>
                <w:i/>
                <w:sz w:val="20"/>
              </w:rPr>
              <w:t xml:space="preserve">also </w:t>
            </w:r>
            <w:r w:rsidR="00356263" w:rsidRPr="00B008A6">
              <w:rPr>
                <w:rFonts w:cs="Arial"/>
                <w:i/>
                <w:sz w:val="20"/>
              </w:rPr>
              <w:t>servi</w:t>
            </w:r>
            <w:r w:rsidR="005D2F99" w:rsidRPr="00B008A6">
              <w:rPr>
                <w:rFonts w:cs="Arial"/>
                <w:i/>
                <w:sz w:val="20"/>
              </w:rPr>
              <w:t>ng as a local home doctor.</w:t>
            </w:r>
            <w:ins w:id="9" w:author="Will Johnson" w:date="2023-09-01T13:31:00Z">
              <w:r w:rsidR="00CB12CF">
                <w:rPr>
                  <w:rFonts w:cs="Arial"/>
                  <w:i/>
                  <w:sz w:val="20"/>
                </w:rPr>
                <w:t xml:space="preserve"> The site is zoned for healthcare/medical use in the Chuo Ward masterplan.</w:t>
              </w:r>
            </w:ins>
          </w:p>
          <w:p w14:paraId="713BF9C4" w14:textId="77777777" w:rsidR="00AD5F53" w:rsidRPr="00B008A6" w:rsidRDefault="00AD5F53" w:rsidP="000C75BA">
            <w:pPr>
              <w:rPr>
                <w:rFonts w:cs="Arial"/>
                <w:i/>
                <w:sz w:val="20"/>
              </w:rPr>
            </w:pPr>
          </w:p>
          <w:p w14:paraId="01E26D4E" w14:textId="60FA3B60" w:rsidR="00AD5F53" w:rsidRDefault="00AD5F53" w:rsidP="000C75BA">
            <w:pPr>
              <w:rPr>
                <w:rFonts w:cs="Arial"/>
                <w:i/>
                <w:sz w:val="20"/>
              </w:rPr>
            </w:pPr>
            <w:r w:rsidRPr="00B008A6">
              <w:rPr>
                <w:rFonts w:cs="Arial"/>
                <w:i/>
                <w:sz w:val="20"/>
              </w:rPr>
              <w:t xml:space="preserve">St Catherine’s </w:t>
            </w:r>
            <w:r w:rsidR="00B05FE5" w:rsidRPr="00B008A6">
              <w:rPr>
                <w:rFonts w:cs="Arial"/>
                <w:i/>
                <w:sz w:val="20"/>
              </w:rPr>
              <w:t xml:space="preserve">Hospital </w:t>
            </w:r>
            <w:r w:rsidR="007D3362">
              <w:rPr>
                <w:rFonts w:cs="Arial"/>
                <w:i/>
                <w:sz w:val="20"/>
              </w:rPr>
              <w:t>(</w:t>
            </w:r>
            <w:r w:rsidR="00947DD6">
              <w:rPr>
                <w:rFonts w:cs="Arial"/>
                <w:i/>
                <w:sz w:val="20"/>
              </w:rPr>
              <w:t>established in its current for</w:t>
            </w:r>
            <w:r w:rsidR="00BE4321">
              <w:rPr>
                <w:rFonts w:cs="Arial"/>
                <w:i/>
                <w:sz w:val="20"/>
              </w:rPr>
              <w:t>m in 2006</w:t>
            </w:r>
            <w:r w:rsidR="007D3362">
              <w:rPr>
                <w:rFonts w:cs="Arial"/>
                <w:i/>
                <w:sz w:val="20"/>
              </w:rPr>
              <w:t xml:space="preserve">) </w:t>
            </w:r>
            <w:r w:rsidR="00B05FE5" w:rsidRPr="00B008A6">
              <w:rPr>
                <w:rFonts w:cs="Arial"/>
                <w:i/>
                <w:sz w:val="20"/>
              </w:rPr>
              <w:t xml:space="preserve">works in collaboration with nearby St Luke’s International Hospital </w:t>
            </w:r>
            <w:r w:rsidR="0008258C">
              <w:rPr>
                <w:rFonts w:cs="Arial"/>
                <w:i/>
                <w:sz w:val="20"/>
              </w:rPr>
              <w:t xml:space="preserve">(founded 1901) </w:t>
            </w:r>
            <w:r w:rsidR="00B05FE5" w:rsidRPr="00B008A6">
              <w:rPr>
                <w:rFonts w:cs="Arial"/>
                <w:i/>
                <w:sz w:val="20"/>
              </w:rPr>
              <w:t>and other acute care institutions.</w:t>
            </w:r>
            <w:r w:rsidR="00D33B21" w:rsidRPr="00B008A6">
              <w:rPr>
                <w:rFonts w:cs="Arial"/>
                <w:i/>
                <w:sz w:val="20"/>
              </w:rPr>
              <w:t xml:space="preserve"> </w:t>
            </w:r>
            <w:r w:rsidR="0008258C" w:rsidRPr="00F06E40">
              <w:rPr>
                <w:rFonts w:cs="Arial"/>
                <w:i/>
                <w:sz w:val="20"/>
              </w:rPr>
              <w:t>St Luke’s</w:t>
            </w:r>
            <w:r w:rsidR="00AB27D1" w:rsidRPr="00F06E40">
              <w:rPr>
                <w:rFonts w:cs="Arial"/>
                <w:i/>
                <w:sz w:val="20"/>
              </w:rPr>
              <w:t xml:space="preserve"> </w:t>
            </w:r>
            <w:r w:rsidR="002E5E40" w:rsidRPr="00F06E40">
              <w:rPr>
                <w:rFonts w:cs="Arial"/>
                <w:i/>
                <w:sz w:val="20"/>
              </w:rPr>
              <w:t xml:space="preserve">Foundation, </w:t>
            </w:r>
            <w:r w:rsidR="00187A5B" w:rsidRPr="00F06E40">
              <w:rPr>
                <w:rFonts w:cs="Arial"/>
                <w:i/>
                <w:sz w:val="20"/>
              </w:rPr>
              <w:t xml:space="preserve">the </w:t>
            </w:r>
            <w:r w:rsidR="008B2ABB" w:rsidRPr="00F06E40">
              <w:rPr>
                <w:rFonts w:cs="Arial"/>
                <w:i/>
                <w:sz w:val="20"/>
              </w:rPr>
              <w:t xml:space="preserve">NPO affiliate to St Luke’s International Hospital, </w:t>
            </w:r>
            <w:r w:rsidR="00AB27D1" w:rsidRPr="00F06E40">
              <w:rPr>
                <w:rFonts w:cs="Arial"/>
                <w:i/>
                <w:sz w:val="20"/>
              </w:rPr>
              <w:t>acts as the master-lease guarantor for St. Catherine’s Hospital.</w:t>
            </w:r>
          </w:p>
          <w:p w14:paraId="36E4367E" w14:textId="77777777" w:rsidR="002A0CA1" w:rsidRPr="00B008A6" w:rsidRDefault="002A0CA1" w:rsidP="000C75BA">
            <w:pPr>
              <w:rPr>
                <w:rFonts w:cs="Arial"/>
                <w:i/>
                <w:sz w:val="20"/>
              </w:rPr>
            </w:pPr>
          </w:p>
          <w:p w14:paraId="59552B76" w14:textId="4674DC6C" w:rsidR="002717E2" w:rsidRPr="00B008A6" w:rsidRDefault="00BB0433" w:rsidP="000C75BA">
            <w:pPr>
              <w:rPr>
                <w:rFonts w:cs="Arial"/>
                <w:i/>
                <w:sz w:val="20"/>
              </w:rPr>
            </w:pPr>
            <w:r w:rsidRPr="00B008A6">
              <w:rPr>
                <w:rFonts w:cs="Arial"/>
                <w:i/>
                <w:sz w:val="20"/>
              </w:rPr>
              <w:t xml:space="preserve">Harumi is a </w:t>
            </w:r>
            <w:r w:rsidR="00D6628C">
              <w:rPr>
                <w:rFonts w:cs="Arial"/>
                <w:i/>
                <w:sz w:val="20"/>
              </w:rPr>
              <w:t xml:space="preserve">popular </w:t>
            </w:r>
            <w:r w:rsidRPr="00B008A6">
              <w:rPr>
                <w:rFonts w:cs="Arial"/>
                <w:i/>
                <w:sz w:val="20"/>
              </w:rPr>
              <w:t>bay-side area</w:t>
            </w:r>
            <w:r w:rsidR="009C2D4A" w:rsidRPr="00B008A6">
              <w:rPr>
                <w:rFonts w:cs="Arial"/>
                <w:i/>
                <w:sz w:val="20"/>
              </w:rPr>
              <w:t xml:space="preserve"> and regeneration zone</w:t>
            </w:r>
            <w:r w:rsidR="0037107A">
              <w:rPr>
                <w:rFonts w:cs="Arial"/>
                <w:i/>
                <w:sz w:val="20"/>
              </w:rPr>
              <w:t>. It is home to numerous office and commercial facilities</w:t>
            </w:r>
            <w:r w:rsidR="00887E7C">
              <w:rPr>
                <w:rFonts w:cs="Arial"/>
                <w:i/>
                <w:sz w:val="20"/>
              </w:rPr>
              <w:t xml:space="preserve">, </w:t>
            </w:r>
            <w:r w:rsidR="005B50DE" w:rsidRPr="00B008A6">
              <w:rPr>
                <w:rFonts w:cs="Arial"/>
                <w:i/>
                <w:sz w:val="20"/>
              </w:rPr>
              <w:t xml:space="preserve">with a </w:t>
            </w:r>
            <w:r w:rsidR="00EA258D" w:rsidRPr="00B008A6">
              <w:rPr>
                <w:rFonts w:cs="Arial"/>
                <w:i/>
                <w:sz w:val="20"/>
              </w:rPr>
              <w:t>population of c.19,000 residents and a catchment of</w:t>
            </w:r>
            <w:r w:rsidR="00FB45C9" w:rsidRPr="00B008A6">
              <w:rPr>
                <w:rFonts w:cs="Arial"/>
                <w:i/>
                <w:sz w:val="20"/>
              </w:rPr>
              <w:t xml:space="preserve"> </w:t>
            </w:r>
            <w:ins w:id="10" w:author="Will Johnson" w:date="2023-09-01T18:57:00Z">
              <w:r w:rsidR="00855465">
                <w:rPr>
                  <w:rFonts w:cs="Arial"/>
                  <w:i/>
                  <w:sz w:val="20"/>
                </w:rPr>
                <w:t>c.</w:t>
              </w:r>
            </w:ins>
            <w:r w:rsidR="00FB45C9" w:rsidRPr="00B008A6">
              <w:rPr>
                <w:rFonts w:cs="Arial"/>
                <w:i/>
                <w:sz w:val="20"/>
              </w:rPr>
              <w:t>78,000 residents across c.40,000 households in the</w:t>
            </w:r>
            <w:r w:rsidR="005F1B87" w:rsidRPr="00B008A6">
              <w:rPr>
                <w:rFonts w:cs="Arial"/>
                <w:i/>
                <w:sz w:val="20"/>
              </w:rPr>
              <w:t xml:space="preserve"> surrounding </w:t>
            </w:r>
            <w:r w:rsidR="00917983" w:rsidRPr="00B008A6">
              <w:rPr>
                <w:rFonts w:cs="Arial"/>
                <w:i/>
                <w:sz w:val="20"/>
              </w:rPr>
              <w:t>Tsukishima</w:t>
            </w:r>
            <w:r w:rsidR="005F1B87" w:rsidRPr="00B008A6">
              <w:rPr>
                <w:rFonts w:cs="Arial"/>
                <w:i/>
                <w:sz w:val="20"/>
              </w:rPr>
              <w:t xml:space="preserve"> </w:t>
            </w:r>
            <w:r w:rsidR="00887E7C">
              <w:rPr>
                <w:rFonts w:cs="Arial"/>
                <w:i/>
                <w:sz w:val="20"/>
              </w:rPr>
              <w:t>district</w:t>
            </w:r>
            <w:r w:rsidR="005F1B87" w:rsidRPr="00B008A6">
              <w:rPr>
                <w:rFonts w:cs="Arial"/>
                <w:i/>
                <w:sz w:val="20"/>
              </w:rPr>
              <w:t>.</w:t>
            </w:r>
            <w:r w:rsidR="0035548A" w:rsidRPr="00B008A6">
              <w:rPr>
                <w:rFonts w:cs="Arial"/>
                <w:i/>
                <w:sz w:val="20"/>
              </w:rPr>
              <w:t xml:space="preserve"> Its population has been growing rapidly over recent decades with numerous </w:t>
            </w:r>
            <w:r w:rsidR="00B46FA6" w:rsidRPr="00B008A6">
              <w:rPr>
                <w:rFonts w:cs="Arial"/>
                <w:i/>
                <w:sz w:val="20"/>
              </w:rPr>
              <w:t>high-rise condominium towers developed by groups such as Mitsui Fudosan, Mitsubishi Estate and Sumitomo Realty.</w:t>
            </w:r>
          </w:p>
          <w:p w14:paraId="32A43D67" w14:textId="77777777" w:rsidR="002A0CA1" w:rsidRDefault="002717E2" w:rsidP="000C75BA">
            <w:pPr>
              <w:rPr>
                <w:ins w:id="11" w:author="Will Johnson" w:date="2023-09-01T13:36:00Z"/>
                <w:rFonts w:cs="Arial"/>
                <w:i/>
                <w:sz w:val="20"/>
              </w:rPr>
            </w:pPr>
            <w:r w:rsidRPr="00B008A6">
              <w:rPr>
                <w:rFonts w:cs="Arial"/>
                <w:i/>
                <w:sz w:val="20"/>
              </w:rPr>
              <w:lastRenderedPageBreak/>
              <w:t xml:space="preserve">The population is set to expand further with the impending opening of </w:t>
            </w:r>
            <w:r w:rsidR="00E46592" w:rsidRPr="00B008A6">
              <w:rPr>
                <w:rFonts w:cs="Arial"/>
                <w:i/>
                <w:sz w:val="20"/>
              </w:rPr>
              <w:t xml:space="preserve">Harumi Flag, the former Olympic Village complex with some 4,000 residential units </w:t>
            </w:r>
            <w:r w:rsidR="009D3B78" w:rsidRPr="00B008A6">
              <w:rPr>
                <w:rFonts w:cs="Arial"/>
                <w:i/>
                <w:sz w:val="20"/>
              </w:rPr>
              <w:t>for sale in phases.</w:t>
            </w:r>
            <w:r w:rsidR="00917983" w:rsidRPr="00B008A6">
              <w:rPr>
                <w:rFonts w:cs="Arial"/>
                <w:i/>
                <w:sz w:val="20"/>
              </w:rPr>
              <w:t xml:space="preserve"> </w:t>
            </w:r>
            <w:ins w:id="12" w:author="Will Johnson" w:date="2023-09-01T13:34:00Z">
              <w:r w:rsidR="00E76E0B">
                <w:rPr>
                  <w:rFonts w:cs="Arial"/>
                  <w:i/>
                  <w:sz w:val="20"/>
                </w:rPr>
                <w:t xml:space="preserve">We anticipate these positive local demographics to </w:t>
              </w:r>
              <w:r w:rsidR="005364E9">
                <w:rPr>
                  <w:rFonts w:cs="Arial"/>
                  <w:i/>
                  <w:sz w:val="20"/>
                </w:rPr>
                <w:t xml:space="preserve">support </w:t>
              </w:r>
            </w:ins>
            <w:ins w:id="13" w:author="Will Johnson" w:date="2023-09-01T13:35:00Z">
              <w:r w:rsidR="00892C6F">
                <w:rPr>
                  <w:rFonts w:cs="Arial"/>
                  <w:i/>
                  <w:sz w:val="20"/>
                </w:rPr>
                <w:t xml:space="preserve">demand for </w:t>
              </w:r>
            </w:ins>
            <w:ins w:id="14" w:author="Will Johnson" w:date="2023-09-01T13:34:00Z">
              <w:r w:rsidR="005364E9">
                <w:rPr>
                  <w:rFonts w:cs="Arial"/>
                  <w:i/>
                  <w:sz w:val="20"/>
                </w:rPr>
                <w:t>St Catherine’s</w:t>
              </w:r>
            </w:ins>
            <w:ins w:id="15" w:author="Will Johnson" w:date="2023-09-01T13:35:00Z">
              <w:r w:rsidR="00892C6F">
                <w:rPr>
                  <w:rFonts w:cs="Arial"/>
                  <w:i/>
                  <w:sz w:val="20"/>
                </w:rPr>
                <w:t xml:space="preserve"> Hospital, both</w:t>
              </w:r>
              <w:r w:rsidR="001E00AD">
                <w:rPr>
                  <w:rFonts w:cs="Arial"/>
                  <w:i/>
                  <w:sz w:val="20"/>
                </w:rPr>
                <w:t xml:space="preserve"> </w:t>
              </w:r>
              <w:r w:rsidR="00BD4897">
                <w:rPr>
                  <w:rFonts w:cs="Arial"/>
                  <w:i/>
                  <w:sz w:val="20"/>
                </w:rPr>
                <w:t xml:space="preserve">its specialist </w:t>
              </w:r>
              <w:r w:rsidR="001E00AD">
                <w:rPr>
                  <w:rFonts w:cs="Arial"/>
                  <w:i/>
                  <w:sz w:val="20"/>
                </w:rPr>
                <w:t xml:space="preserve">rehabilitation </w:t>
              </w:r>
              <w:r w:rsidR="00BD4897">
                <w:rPr>
                  <w:rFonts w:cs="Arial"/>
                  <w:i/>
                  <w:sz w:val="20"/>
                </w:rPr>
                <w:t xml:space="preserve">services </w:t>
              </w:r>
              <w:r w:rsidR="001E00AD">
                <w:rPr>
                  <w:rFonts w:cs="Arial"/>
                  <w:i/>
                  <w:sz w:val="20"/>
                </w:rPr>
                <w:t>and</w:t>
              </w:r>
              <w:r w:rsidR="00BD4897">
                <w:rPr>
                  <w:rFonts w:cs="Arial"/>
                  <w:i/>
                  <w:sz w:val="20"/>
                </w:rPr>
                <w:t xml:space="preserve"> function as a </w:t>
              </w:r>
            </w:ins>
            <w:ins w:id="16" w:author="Will Johnson" w:date="2023-09-01T13:36:00Z">
              <w:r w:rsidR="000D219A">
                <w:rPr>
                  <w:rFonts w:cs="Arial"/>
                  <w:i/>
                  <w:sz w:val="20"/>
                </w:rPr>
                <w:t>walk-in medical clinic.</w:t>
              </w:r>
            </w:ins>
            <w:ins w:id="17" w:author="Will Johnson" w:date="2023-09-01T13:35:00Z">
              <w:r w:rsidR="001E00AD">
                <w:rPr>
                  <w:rFonts w:cs="Arial"/>
                  <w:i/>
                  <w:sz w:val="20"/>
                </w:rPr>
                <w:t xml:space="preserve"> </w:t>
              </w:r>
            </w:ins>
          </w:p>
          <w:p w14:paraId="39602D70" w14:textId="77777777" w:rsidR="00343CC8" w:rsidRDefault="00343CC8" w:rsidP="000C75BA">
            <w:pPr>
              <w:rPr>
                <w:ins w:id="18" w:author="Will Johnson" w:date="2023-09-01T13:36:00Z"/>
                <w:rFonts w:cs="Arial"/>
                <w:i/>
                <w:sz w:val="20"/>
              </w:rPr>
            </w:pPr>
          </w:p>
          <w:p w14:paraId="1F76B4C9" w14:textId="1017C5A6" w:rsidR="00343CC8" w:rsidRPr="00B008A6" w:rsidRDefault="00343CC8" w:rsidP="000C75BA">
            <w:pPr>
              <w:rPr>
                <w:rFonts w:cs="Arial"/>
                <w:i/>
                <w:sz w:val="20"/>
              </w:rPr>
            </w:pPr>
            <w:ins w:id="19" w:author="Will Johnson" w:date="2023-09-01T13:36:00Z">
              <w:r>
                <w:rPr>
                  <w:rFonts w:cs="Arial" w:hint="eastAsia"/>
                  <w:i/>
                  <w:sz w:val="20"/>
                  <w:lang w:eastAsia="ja-JP"/>
                </w:rPr>
                <w:t>B</w:t>
              </w:r>
              <w:r>
                <w:rPr>
                  <w:rFonts w:cs="Arial"/>
                  <w:i/>
                  <w:sz w:val="20"/>
                  <w:lang w:eastAsia="ja-JP"/>
                </w:rPr>
                <w:t>ased on current negotiations with the seller, t</w:t>
              </w:r>
            </w:ins>
            <w:ins w:id="20" w:author="Will Johnson" w:date="2023-09-01T13:37:00Z">
              <w:r>
                <w:rPr>
                  <w:rFonts w:cs="Arial"/>
                  <w:i/>
                  <w:sz w:val="20"/>
                  <w:lang w:eastAsia="ja-JP"/>
                </w:rPr>
                <w:t>he deal is expected to be contracted around</w:t>
              </w:r>
              <w:r w:rsidR="000951ED">
                <w:rPr>
                  <w:rFonts w:cs="Arial"/>
                  <w:i/>
                  <w:sz w:val="20"/>
                  <w:lang w:eastAsia="ja-JP"/>
                </w:rPr>
                <w:t xml:space="preserve"> end-December and close in </w:t>
              </w:r>
              <w:r w:rsidR="00DD202D">
                <w:rPr>
                  <w:rFonts w:cs="Arial"/>
                  <w:i/>
                  <w:sz w:val="20"/>
                  <w:lang w:eastAsia="ja-JP"/>
                </w:rPr>
                <w:t>April 2024.</w:t>
              </w:r>
            </w:ins>
          </w:p>
        </w:tc>
      </w:tr>
      <w:tr w:rsidR="003533D0" w:rsidRPr="00404C9F" w14:paraId="0ACDE2EB" w14:textId="77777777" w:rsidTr="466C4D70">
        <w:tc>
          <w:tcPr>
            <w:tcW w:w="4219" w:type="dxa"/>
            <w:tcBorders>
              <w:top w:val="nil"/>
              <w:left w:val="nil"/>
              <w:bottom w:val="nil"/>
              <w:right w:val="nil"/>
            </w:tcBorders>
          </w:tcPr>
          <w:p w14:paraId="7BDCAAAC" w14:textId="3D4CEC35" w:rsidR="003533D0" w:rsidRPr="006D7375" w:rsidRDefault="003533D0" w:rsidP="466C4D70">
            <w:pPr>
              <w:rPr>
                <w:rFonts w:cs="Arial"/>
                <w:sz w:val="20"/>
                <w:szCs w:val="20"/>
                <w:u w:val="single"/>
              </w:rPr>
            </w:pPr>
            <w:r w:rsidRPr="466C4D70">
              <w:rPr>
                <w:rFonts w:cs="Arial"/>
                <w:sz w:val="20"/>
                <w:szCs w:val="20"/>
                <w:u w:val="single"/>
              </w:rPr>
              <w:lastRenderedPageBreak/>
              <w:t xml:space="preserve">Sustainability Attributes </w:t>
            </w:r>
          </w:p>
        </w:tc>
        <w:tc>
          <w:tcPr>
            <w:tcW w:w="5562" w:type="dxa"/>
            <w:tcBorders>
              <w:top w:val="nil"/>
              <w:left w:val="nil"/>
              <w:bottom w:val="nil"/>
              <w:right w:val="nil"/>
            </w:tcBorders>
          </w:tcPr>
          <w:p w14:paraId="4650EF28" w14:textId="174986D6" w:rsidR="00880230" w:rsidRPr="00880230" w:rsidRDefault="00880230" w:rsidP="00880230">
            <w:pPr>
              <w:pStyle w:val="ListParagraph"/>
              <w:numPr>
                <w:ilvl w:val="0"/>
                <w:numId w:val="11"/>
              </w:numPr>
              <w:rPr>
                <w:rFonts w:cs="Arial"/>
                <w:i/>
              </w:rPr>
            </w:pPr>
            <w:r w:rsidRPr="00880230">
              <w:rPr>
                <w:rFonts w:cs="Arial"/>
                <w:b/>
                <w:bCs/>
                <w:i/>
              </w:rPr>
              <w:t>Climate Action</w:t>
            </w:r>
            <w:r w:rsidRPr="00880230">
              <w:rPr>
                <w:rFonts w:cs="Arial"/>
                <w:i/>
              </w:rPr>
              <w:t xml:space="preserve"> – the asset poses limited flooding risk and has up to standard earthquake resistance. Sustainability features are </w:t>
            </w:r>
            <w:r w:rsidRPr="00274CBF">
              <w:rPr>
                <w:rFonts w:cs="Arial"/>
                <w:i/>
              </w:rPr>
              <w:t>embedded such as LED lighting, water-efficient toilets, and others</w:t>
            </w:r>
            <w:r w:rsidRPr="00880230">
              <w:rPr>
                <w:rFonts w:cs="Arial"/>
                <w:i/>
              </w:rPr>
              <w:t>. Further ESG improvements can be considered where applicable.</w:t>
            </w:r>
          </w:p>
          <w:p w14:paraId="29F399D7" w14:textId="77777777" w:rsidR="00880230" w:rsidRPr="00B008A6" w:rsidRDefault="00880230" w:rsidP="00880230">
            <w:pPr>
              <w:pStyle w:val="ListParagraph"/>
              <w:ind w:left="360"/>
              <w:rPr>
                <w:rFonts w:cs="Arial"/>
                <w:i/>
              </w:rPr>
            </w:pPr>
          </w:p>
          <w:p w14:paraId="0161A274" w14:textId="0EFBA828" w:rsidR="00880230" w:rsidRPr="00880230" w:rsidRDefault="00880230" w:rsidP="00880230">
            <w:pPr>
              <w:pStyle w:val="ListParagraph"/>
              <w:numPr>
                <w:ilvl w:val="0"/>
                <w:numId w:val="11"/>
              </w:numPr>
              <w:rPr>
                <w:rFonts w:cs="Arial"/>
                <w:i/>
              </w:rPr>
            </w:pPr>
            <w:r w:rsidRPr="00880230">
              <w:rPr>
                <w:rFonts w:cs="Arial"/>
                <w:b/>
                <w:bCs/>
                <w:i/>
              </w:rPr>
              <w:t>People</w:t>
            </w:r>
            <w:r w:rsidRPr="00880230">
              <w:rPr>
                <w:rFonts w:cs="Arial"/>
                <w:i/>
              </w:rPr>
              <w:t xml:space="preserve"> – asset provides access within walkable distance to </w:t>
            </w:r>
            <w:r w:rsidR="00EF56A2">
              <w:rPr>
                <w:rFonts w:cs="Arial"/>
                <w:i/>
              </w:rPr>
              <w:t>a metro station and numerous bus routes</w:t>
            </w:r>
            <w:r w:rsidRPr="00880230">
              <w:rPr>
                <w:rFonts w:cs="Arial"/>
                <w:i/>
              </w:rPr>
              <w:t xml:space="preserve">, as well as </w:t>
            </w:r>
            <w:r w:rsidR="00DD66CE">
              <w:rPr>
                <w:rFonts w:cs="Arial"/>
                <w:i/>
              </w:rPr>
              <w:t xml:space="preserve">residential districts and </w:t>
            </w:r>
            <w:r w:rsidRPr="00880230">
              <w:rPr>
                <w:rFonts w:cs="Arial"/>
                <w:i/>
              </w:rPr>
              <w:t xml:space="preserve">various amenities such as F&amp;B, </w:t>
            </w:r>
            <w:r w:rsidR="00DD66CE">
              <w:rPr>
                <w:rFonts w:cs="Arial"/>
                <w:i/>
              </w:rPr>
              <w:t>office/commercial complexes</w:t>
            </w:r>
            <w:r w:rsidRPr="00880230">
              <w:rPr>
                <w:rFonts w:cs="Arial"/>
                <w:i/>
              </w:rPr>
              <w:t>, etc.</w:t>
            </w:r>
            <w:ins w:id="21" w:author="Will Johnson" w:date="2023-09-01T13:41:00Z">
              <w:r w:rsidR="00441F91">
                <w:rPr>
                  <w:rFonts w:cs="Arial"/>
                  <w:i/>
                </w:rPr>
                <w:t xml:space="preserve"> The hospital’s function as a clinic is a </w:t>
              </w:r>
              <w:r w:rsidR="000C5858">
                <w:rPr>
                  <w:rFonts w:cs="Arial"/>
                  <w:i/>
                </w:rPr>
                <w:t xml:space="preserve">service </w:t>
              </w:r>
              <w:r w:rsidR="006547F0">
                <w:rPr>
                  <w:rFonts w:cs="Arial"/>
                  <w:i/>
                </w:rPr>
                <w:t>for the local catchment area.</w:t>
              </w:r>
            </w:ins>
          </w:p>
          <w:p w14:paraId="19A1EB59" w14:textId="77777777" w:rsidR="00880230" w:rsidRPr="00880230" w:rsidRDefault="00880230" w:rsidP="00880230">
            <w:pPr>
              <w:pStyle w:val="ListParagraph"/>
              <w:ind w:left="360"/>
              <w:rPr>
                <w:rFonts w:cs="Arial"/>
                <w:i/>
              </w:rPr>
            </w:pPr>
            <w:r w:rsidRPr="00880230">
              <w:rPr>
                <w:rFonts w:cs="Arial"/>
                <w:i/>
              </w:rPr>
              <w:t xml:space="preserve"> </w:t>
            </w:r>
          </w:p>
          <w:p w14:paraId="1002FF8E" w14:textId="07DF6902" w:rsidR="003533D0" w:rsidRPr="00B008A6" w:rsidRDefault="00880230" w:rsidP="00880230">
            <w:pPr>
              <w:pStyle w:val="ListParagraph"/>
              <w:numPr>
                <w:ilvl w:val="0"/>
                <w:numId w:val="11"/>
              </w:numPr>
              <w:rPr>
                <w:rFonts w:cs="Arial"/>
                <w:i/>
              </w:rPr>
            </w:pPr>
            <w:r w:rsidRPr="00880230">
              <w:rPr>
                <w:rFonts w:cs="Arial"/>
                <w:b/>
                <w:bCs/>
                <w:i/>
              </w:rPr>
              <w:t>Nature</w:t>
            </w:r>
            <w:r w:rsidRPr="00880230">
              <w:rPr>
                <w:rFonts w:cs="Arial"/>
                <w:i/>
              </w:rPr>
              <w:t xml:space="preserve"> – </w:t>
            </w:r>
            <w:r w:rsidR="003B5C9B">
              <w:rPr>
                <w:rFonts w:cs="Arial"/>
                <w:i/>
              </w:rPr>
              <w:t xml:space="preserve">there are trees and </w:t>
            </w:r>
            <w:r w:rsidRPr="00880230">
              <w:rPr>
                <w:rFonts w:cs="Arial"/>
                <w:i/>
              </w:rPr>
              <w:t xml:space="preserve">greenery surrounding the asset, with opportunities to enhance greenery to be further explored as space </w:t>
            </w:r>
            <w:proofErr w:type="gramStart"/>
            <w:r w:rsidRPr="00880230">
              <w:rPr>
                <w:rFonts w:cs="Arial"/>
                <w:i/>
              </w:rPr>
              <w:t>permits</w:t>
            </w:r>
            <w:proofErr w:type="gramEnd"/>
            <w:r w:rsidR="003533D0" w:rsidRPr="00B008A6">
              <w:rPr>
                <w:rFonts w:cs="Arial"/>
                <w:i/>
              </w:rPr>
              <w:t xml:space="preserve"> </w:t>
            </w:r>
          </w:p>
          <w:p w14:paraId="5E129AEA" w14:textId="77777777" w:rsidR="003533D0" w:rsidRPr="00B008A6" w:rsidRDefault="003533D0" w:rsidP="000C75BA">
            <w:pPr>
              <w:rPr>
                <w:rFonts w:cs="Arial"/>
                <w:i/>
                <w:sz w:val="20"/>
              </w:rPr>
            </w:pPr>
          </w:p>
        </w:tc>
      </w:tr>
      <w:tr w:rsidR="001D01EC" w:rsidRPr="00404C9F" w14:paraId="1EBC7444" w14:textId="77777777" w:rsidTr="466C4D70">
        <w:tc>
          <w:tcPr>
            <w:tcW w:w="4219" w:type="dxa"/>
            <w:tcBorders>
              <w:top w:val="nil"/>
              <w:left w:val="nil"/>
              <w:bottom w:val="nil"/>
              <w:right w:val="nil"/>
            </w:tcBorders>
          </w:tcPr>
          <w:p w14:paraId="17871808" w14:textId="77777777" w:rsidR="001D01EC" w:rsidRPr="006D7375" w:rsidRDefault="001D01EC" w:rsidP="001D01EC">
            <w:pPr>
              <w:rPr>
                <w:rFonts w:cs="Arial"/>
                <w:sz w:val="20"/>
                <w:u w:val="single"/>
              </w:rPr>
            </w:pPr>
            <w:r>
              <w:rPr>
                <w:rFonts w:cs="Arial"/>
                <w:sz w:val="20"/>
                <w:u w:val="single"/>
              </w:rPr>
              <w:t>Proposed Structure of Transaction</w:t>
            </w:r>
          </w:p>
        </w:tc>
        <w:tc>
          <w:tcPr>
            <w:tcW w:w="5562" w:type="dxa"/>
            <w:tcBorders>
              <w:top w:val="nil"/>
              <w:left w:val="nil"/>
              <w:bottom w:val="nil"/>
              <w:right w:val="nil"/>
            </w:tcBorders>
            <w:vAlign w:val="center"/>
          </w:tcPr>
          <w:p w14:paraId="0EC96996" w14:textId="20CC3697" w:rsidR="001D01EC" w:rsidRPr="00F62C8E" w:rsidRDefault="001D01EC" w:rsidP="001D01EC">
            <w:pPr>
              <w:rPr>
                <w:rFonts w:cs="Arial"/>
                <w:i/>
                <w:iCs/>
                <w:sz w:val="20"/>
                <w:szCs w:val="20"/>
              </w:rPr>
            </w:pPr>
            <w:r w:rsidRPr="002866D5">
              <w:rPr>
                <w:rFonts w:cs="Arial"/>
                <w:i/>
                <w:iCs/>
                <w:sz w:val="20"/>
                <w:szCs w:val="20"/>
              </w:rPr>
              <w:t xml:space="preserve">Acquisition of trust beneficiary interests in the subject real estate via a </w:t>
            </w:r>
            <w:r w:rsidRPr="00A2329D">
              <w:rPr>
                <w:rFonts w:cs="Arial"/>
                <w:i/>
                <w:sz w:val="20"/>
                <w:szCs w:val="20"/>
              </w:rPr>
              <w:t>TMK</w:t>
            </w:r>
            <w:r>
              <w:rPr>
                <w:rFonts w:cs="Arial"/>
                <w:i/>
                <w:sz w:val="20"/>
                <w:szCs w:val="20"/>
              </w:rPr>
              <w:t>/</w:t>
            </w:r>
            <w:r w:rsidRPr="00A2329D">
              <w:rPr>
                <w:rFonts w:cs="Arial"/>
                <w:i/>
                <w:sz w:val="20"/>
                <w:szCs w:val="20"/>
              </w:rPr>
              <w:t>GK-TK</w:t>
            </w:r>
            <w:r w:rsidRPr="002866D5">
              <w:rPr>
                <w:rFonts w:cs="Arial"/>
                <w:i/>
                <w:iCs/>
                <w:sz w:val="20"/>
                <w:szCs w:val="20"/>
              </w:rPr>
              <w:t xml:space="preserve"> structure</w:t>
            </w:r>
            <w:r w:rsidRPr="00A2329D">
              <w:rPr>
                <w:rFonts w:cs="Arial"/>
                <w:i/>
                <w:sz w:val="20"/>
                <w:szCs w:val="20"/>
              </w:rPr>
              <w:t xml:space="preserve">, at </w:t>
            </w:r>
            <w:r>
              <w:rPr>
                <w:rFonts w:cs="Arial"/>
                <w:i/>
                <w:sz w:val="20"/>
                <w:szCs w:val="20"/>
              </w:rPr>
              <w:t xml:space="preserve">a </w:t>
            </w:r>
            <w:r w:rsidRPr="00A2329D">
              <w:rPr>
                <w:rFonts w:cs="Arial"/>
                <w:i/>
                <w:sz w:val="20"/>
                <w:szCs w:val="20"/>
              </w:rPr>
              <w:t>withholding tax rate of c.13%. Under this structure, only nominal registration tax is payable with zero acquisition tax.</w:t>
            </w:r>
          </w:p>
          <w:p w14:paraId="5FE454B1" w14:textId="77777777" w:rsidR="001D01EC" w:rsidRPr="00A452D4" w:rsidRDefault="001D01EC" w:rsidP="001D01EC">
            <w:pPr>
              <w:rPr>
                <w:rFonts w:cs="Arial"/>
                <w:i/>
              </w:rPr>
            </w:pPr>
          </w:p>
          <w:p w14:paraId="6EEBEABC" w14:textId="77777777" w:rsidR="001D01EC" w:rsidRDefault="001D01EC" w:rsidP="001D01EC">
            <w:pPr>
              <w:rPr>
                <w:ins w:id="22" w:author="Will Johnson" w:date="2023-09-01T16:36:00Z"/>
                <w:rFonts w:cs="Arial"/>
                <w:i/>
                <w:sz w:val="20"/>
                <w:szCs w:val="20"/>
              </w:rPr>
            </w:pPr>
            <w:r w:rsidRPr="00A452D4">
              <w:rPr>
                <w:rFonts w:eastAsia="Times New Roman" w:cs="Arial"/>
                <w:i/>
                <w:sz w:val="20"/>
                <w:szCs w:val="20"/>
              </w:rPr>
              <w:t xml:space="preserve">The </w:t>
            </w:r>
            <w:r>
              <w:rPr>
                <w:rFonts w:eastAsia="Times New Roman" w:cs="Arial"/>
                <w:i/>
                <w:sz w:val="20"/>
                <w:szCs w:val="20"/>
              </w:rPr>
              <w:t xml:space="preserve">asset </w:t>
            </w:r>
            <w:r w:rsidRPr="00A452D4">
              <w:rPr>
                <w:rFonts w:eastAsia="Times New Roman" w:cs="Arial"/>
                <w:i/>
                <w:sz w:val="20"/>
                <w:szCs w:val="20"/>
              </w:rPr>
              <w:t xml:space="preserve">will be 100% owned by the Fund and the structure will be compliant with the German Real Estate </w:t>
            </w:r>
            <w:r w:rsidRPr="00DF4BD0">
              <w:rPr>
                <w:rFonts w:cs="Arial"/>
                <w:i/>
                <w:sz w:val="20"/>
                <w:szCs w:val="20"/>
              </w:rPr>
              <w:t>Quota</w:t>
            </w:r>
            <w:r w:rsidRPr="00A452D4">
              <w:rPr>
                <w:rFonts w:cs="Arial"/>
                <w:i/>
                <w:sz w:val="20"/>
                <w:szCs w:val="20"/>
              </w:rPr>
              <w:t>.</w:t>
            </w:r>
          </w:p>
          <w:p w14:paraId="09F6EAE2" w14:textId="77777777" w:rsidR="006E24E6" w:rsidRPr="00F2045B" w:rsidRDefault="006E24E6" w:rsidP="001D01EC">
            <w:pPr>
              <w:rPr>
                <w:ins w:id="23" w:author="Will Johnson" w:date="2023-09-01T16:36:00Z"/>
                <w:rFonts w:cs="Arial"/>
                <w:i/>
                <w:sz w:val="20"/>
                <w:szCs w:val="20"/>
                <w:rPrChange w:id="24" w:author="Roderic Curtis" w:date="2023-09-01T17:23:00Z">
                  <w:rPr>
                    <w:ins w:id="25" w:author="Will Johnson" w:date="2023-09-01T16:36:00Z"/>
                    <w:rFonts w:cs="Arial"/>
                    <w:i/>
                    <w:color w:val="FF0000"/>
                    <w:sz w:val="20"/>
                    <w:szCs w:val="20"/>
                  </w:rPr>
                </w:rPrChange>
              </w:rPr>
            </w:pPr>
          </w:p>
          <w:p w14:paraId="34B1A966" w14:textId="04D89B28" w:rsidR="006E24E6" w:rsidRPr="00EA7AA2" w:rsidRDefault="00575B00" w:rsidP="001D01EC">
            <w:pPr>
              <w:rPr>
                <w:rFonts w:cs="Arial"/>
                <w:i/>
                <w:color w:val="FF0000"/>
                <w:sz w:val="20"/>
                <w:szCs w:val="20"/>
                <w:lang w:eastAsia="ja-JP"/>
              </w:rPr>
            </w:pPr>
            <w:ins w:id="26" w:author="Will Johnson" w:date="2023-09-01T16:36:00Z">
              <w:r w:rsidRPr="00F2045B">
                <w:rPr>
                  <w:rFonts w:cs="Arial"/>
                  <w:i/>
                  <w:sz w:val="20"/>
                  <w:szCs w:val="20"/>
                  <w:lang w:eastAsia="ja-JP"/>
                  <w:rPrChange w:id="27" w:author="Roderic Curtis" w:date="2023-09-01T17:23:00Z">
                    <w:rPr>
                      <w:rFonts w:cs="Arial"/>
                      <w:i/>
                      <w:color w:val="FF0000"/>
                      <w:sz w:val="20"/>
                      <w:szCs w:val="20"/>
                      <w:lang w:eastAsia="ja-JP"/>
                    </w:rPr>
                  </w:rPrChange>
                </w:rPr>
                <w:t>Subject to lender discussions, the asset may be added to APAC2 TMK</w:t>
              </w:r>
              <w:r w:rsidR="005A1620" w:rsidRPr="00F2045B">
                <w:rPr>
                  <w:rFonts w:cs="Arial"/>
                  <w:i/>
                  <w:sz w:val="20"/>
                  <w:szCs w:val="20"/>
                  <w:lang w:eastAsia="ja-JP"/>
                  <w:rPrChange w:id="28" w:author="Roderic Curtis" w:date="2023-09-01T17:23:00Z">
                    <w:rPr>
                      <w:rFonts w:cs="Arial"/>
                      <w:i/>
                      <w:color w:val="FF0000"/>
                      <w:sz w:val="20"/>
                      <w:szCs w:val="20"/>
                      <w:lang w:eastAsia="ja-JP"/>
                    </w:rPr>
                  </w:rPrChange>
                </w:rPr>
                <w:t xml:space="preserve"> </w:t>
              </w:r>
            </w:ins>
            <w:ins w:id="29" w:author="Will Johnson" w:date="2023-09-01T16:37:00Z">
              <w:r w:rsidR="00741635" w:rsidRPr="00F2045B">
                <w:rPr>
                  <w:rFonts w:cs="Arial"/>
                  <w:i/>
                  <w:sz w:val="20"/>
                  <w:szCs w:val="20"/>
                  <w:lang w:eastAsia="ja-JP"/>
                  <w:rPrChange w:id="30" w:author="Roderic Curtis" w:date="2023-09-01T17:23:00Z">
                    <w:rPr>
                      <w:rFonts w:cs="Arial"/>
                      <w:i/>
                      <w:color w:val="FF0000"/>
                      <w:sz w:val="20"/>
                      <w:szCs w:val="20"/>
                      <w:lang w:eastAsia="ja-JP"/>
                    </w:rPr>
                  </w:rPrChange>
                </w:rPr>
                <w:t xml:space="preserve">financed by </w:t>
              </w:r>
              <w:proofErr w:type="spellStart"/>
              <w:r w:rsidR="00741635" w:rsidRPr="00F2045B">
                <w:rPr>
                  <w:rFonts w:cs="Arial"/>
                  <w:i/>
                  <w:sz w:val="20"/>
                  <w:szCs w:val="20"/>
                  <w:lang w:eastAsia="ja-JP"/>
                  <w:rPrChange w:id="31" w:author="Roderic Curtis" w:date="2023-09-01T17:23:00Z">
                    <w:rPr>
                      <w:rFonts w:cs="Arial"/>
                      <w:i/>
                      <w:color w:val="FF0000"/>
                      <w:sz w:val="20"/>
                      <w:szCs w:val="20"/>
                      <w:lang w:eastAsia="ja-JP"/>
                    </w:rPr>
                  </w:rPrChange>
                </w:rPr>
                <w:t>Aozora</w:t>
              </w:r>
              <w:proofErr w:type="spellEnd"/>
              <w:r w:rsidR="00741635" w:rsidRPr="00F2045B">
                <w:rPr>
                  <w:rFonts w:cs="Arial"/>
                  <w:i/>
                  <w:sz w:val="20"/>
                  <w:szCs w:val="20"/>
                  <w:lang w:eastAsia="ja-JP"/>
                  <w:rPrChange w:id="32" w:author="Roderic Curtis" w:date="2023-09-01T17:23:00Z">
                    <w:rPr>
                      <w:rFonts w:cs="Arial"/>
                      <w:i/>
                      <w:color w:val="FF0000"/>
                      <w:sz w:val="20"/>
                      <w:szCs w:val="20"/>
                      <w:lang w:eastAsia="ja-JP"/>
                    </w:rPr>
                  </w:rPrChange>
                </w:rPr>
                <w:t xml:space="preserve"> Bank, which would </w:t>
              </w:r>
              <w:r w:rsidR="000C07C9" w:rsidRPr="00F2045B">
                <w:rPr>
                  <w:rFonts w:cs="Arial"/>
                  <w:i/>
                  <w:sz w:val="20"/>
                  <w:szCs w:val="20"/>
                  <w:lang w:eastAsia="ja-JP"/>
                  <w:rPrChange w:id="33" w:author="Roderic Curtis" w:date="2023-09-01T17:23:00Z">
                    <w:rPr>
                      <w:rFonts w:cs="Arial"/>
                      <w:i/>
                      <w:color w:val="FF0000"/>
                      <w:sz w:val="20"/>
                      <w:szCs w:val="20"/>
                      <w:lang w:eastAsia="ja-JP"/>
                    </w:rPr>
                  </w:rPrChange>
                </w:rPr>
                <w:t>provide operational cost savings</w:t>
              </w:r>
              <w:r w:rsidR="001E5E64" w:rsidRPr="00F2045B">
                <w:rPr>
                  <w:rFonts w:cs="Arial"/>
                  <w:i/>
                  <w:sz w:val="20"/>
                  <w:szCs w:val="20"/>
                  <w:lang w:eastAsia="ja-JP"/>
                  <w:rPrChange w:id="34" w:author="Roderic Curtis" w:date="2023-09-01T17:23:00Z">
                    <w:rPr>
                      <w:rFonts w:cs="Arial"/>
                      <w:i/>
                      <w:color w:val="FF0000"/>
                      <w:sz w:val="20"/>
                      <w:szCs w:val="20"/>
                      <w:lang w:eastAsia="ja-JP"/>
                    </w:rPr>
                  </w:rPrChange>
                </w:rPr>
                <w:t xml:space="preserve"> (</w:t>
              </w:r>
              <w:r w:rsidR="00E5460E" w:rsidRPr="00F2045B">
                <w:rPr>
                  <w:rFonts w:cs="Arial"/>
                  <w:i/>
                  <w:sz w:val="20"/>
                  <w:szCs w:val="20"/>
                  <w:lang w:eastAsia="ja-JP"/>
                  <w:rPrChange w:id="35" w:author="Roderic Curtis" w:date="2023-09-01T17:23:00Z">
                    <w:rPr>
                      <w:rFonts w:cs="Arial"/>
                      <w:i/>
                      <w:color w:val="FF0000"/>
                      <w:sz w:val="20"/>
                      <w:szCs w:val="20"/>
                      <w:lang w:eastAsia="ja-JP"/>
                    </w:rPr>
                  </w:rPrChange>
                </w:rPr>
                <w:t xml:space="preserve">currently </w:t>
              </w:r>
              <w:r w:rsidR="001E5E64" w:rsidRPr="00F2045B">
                <w:rPr>
                  <w:rFonts w:cs="Arial"/>
                  <w:i/>
                  <w:sz w:val="20"/>
                  <w:szCs w:val="20"/>
                  <w:lang w:eastAsia="ja-JP"/>
                  <w:rPrChange w:id="36" w:author="Roderic Curtis" w:date="2023-09-01T17:23:00Z">
                    <w:rPr>
                      <w:rFonts w:cs="Arial"/>
                      <w:i/>
                      <w:color w:val="FF0000"/>
                      <w:sz w:val="20"/>
                      <w:szCs w:val="20"/>
                      <w:lang w:eastAsia="ja-JP"/>
                    </w:rPr>
                  </w:rPrChange>
                </w:rPr>
                <w:t xml:space="preserve">not </w:t>
              </w:r>
              <w:r w:rsidR="001E5E64" w:rsidRPr="00F2045B" w:rsidDel="00AE1E09">
                <w:rPr>
                  <w:rFonts w:cs="Arial"/>
                  <w:i/>
                  <w:sz w:val="20"/>
                  <w:szCs w:val="20"/>
                  <w:lang w:eastAsia="ja-JP"/>
                  <w:rPrChange w:id="37" w:author="Roderic Curtis" w:date="2023-09-01T17:23:00Z">
                    <w:rPr>
                      <w:rFonts w:cs="Arial"/>
                      <w:i/>
                      <w:color w:val="FF0000"/>
                      <w:sz w:val="20"/>
                      <w:szCs w:val="20"/>
                      <w:lang w:eastAsia="ja-JP"/>
                    </w:rPr>
                  </w:rPrChange>
                </w:rPr>
                <w:t xml:space="preserve">included in </w:t>
              </w:r>
              <w:r w:rsidR="001E5E64" w:rsidRPr="00F2045B">
                <w:rPr>
                  <w:rFonts w:cs="Arial"/>
                  <w:i/>
                  <w:sz w:val="20"/>
                  <w:szCs w:val="20"/>
                  <w:lang w:eastAsia="ja-JP"/>
                  <w:rPrChange w:id="38" w:author="Roderic Curtis" w:date="2023-09-01T17:23:00Z">
                    <w:rPr>
                      <w:rFonts w:cs="Arial"/>
                      <w:i/>
                      <w:color w:val="FF0000"/>
                      <w:sz w:val="20"/>
                      <w:szCs w:val="20"/>
                      <w:lang w:eastAsia="ja-JP"/>
                    </w:rPr>
                  </w:rPrChange>
                </w:rPr>
                <w:t>base-case)</w:t>
              </w:r>
            </w:ins>
          </w:p>
        </w:tc>
      </w:tr>
      <w:tr w:rsidR="001D01EC" w:rsidRPr="00404C9F" w14:paraId="5FCF4490" w14:textId="77777777" w:rsidTr="466C4D70">
        <w:tc>
          <w:tcPr>
            <w:tcW w:w="4219" w:type="dxa"/>
            <w:tcBorders>
              <w:top w:val="nil"/>
              <w:left w:val="nil"/>
              <w:bottom w:val="nil"/>
              <w:right w:val="nil"/>
            </w:tcBorders>
          </w:tcPr>
          <w:p w14:paraId="3EC50FBF" w14:textId="77777777" w:rsidR="001D01EC" w:rsidRPr="006D7375" w:rsidRDefault="001D01EC" w:rsidP="001D01EC">
            <w:pPr>
              <w:rPr>
                <w:rFonts w:cs="Arial"/>
                <w:sz w:val="20"/>
                <w:u w:val="single"/>
              </w:rPr>
            </w:pPr>
            <w:r w:rsidRPr="006D7375">
              <w:rPr>
                <w:rFonts w:cs="Arial"/>
                <w:sz w:val="20"/>
                <w:u w:val="single"/>
              </w:rPr>
              <w:t>Financial Information</w:t>
            </w:r>
          </w:p>
        </w:tc>
        <w:tc>
          <w:tcPr>
            <w:tcW w:w="5562" w:type="dxa"/>
            <w:tcBorders>
              <w:top w:val="nil"/>
              <w:left w:val="nil"/>
              <w:bottom w:val="nil"/>
              <w:right w:val="nil"/>
            </w:tcBorders>
          </w:tcPr>
          <w:p w14:paraId="19DCF003" w14:textId="0ABA3BCD" w:rsidR="00344894" w:rsidRDefault="00344894" w:rsidP="00344894">
            <w:pPr>
              <w:rPr>
                <w:ins w:id="39" w:author="Will Johnson" w:date="2023-09-01T13:42:00Z"/>
                <w:rFonts w:cs="Arial"/>
                <w:i/>
                <w:sz w:val="20"/>
              </w:rPr>
            </w:pPr>
            <w:r w:rsidRPr="00E87B6C">
              <w:rPr>
                <w:rFonts w:cs="Arial"/>
                <w:i/>
                <w:sz w:val="20"/>
              </w:rPr>
              <w:t xml:space="preserve">Purchase Price: JPY </w:t>
            </w:r>
            <w:r w:rsidR="00BE583C" w:rsidRPr="00B008A6">
              <w:rPr>
                <w:rFonts w:cs="Arial"/>
                <w:i/>
                <w:sz w:val="20"/>
              </w:rPr>
              <w:t>3.3</w:t>
            </w:r>
            <w:ins w:id="40" w:author="Will Johnson" w:date="2023-09-01T13:43:00Z">
              <w:r w:rsidR="004B5BDC">
                <w:rPr>
                  <w:rFonts w:cs="Arial"/>
                  <w:i/>
                  <w:sz w:val="20"/>
                </w:rPr>
                <w:t>0</w:t>
              </w:r>
            </w:ins>
            <w:r w:rsidRPr="00E87B6C">
              <w:rPr>
                <w:rFonts w:cs="Arial"/>
                <w:i/>
                <w:sz w:val="20"/>
              </w:rPr>
              <w:t xml:space="preserve"> billion</w:t>
            </w:r>
          </w:p>
          <w:p w14:paraId="215D7294" w14:textId="61F9055A" w:rsidR="006B13E8" w:rsidRPr="00E87B6C" w:rsidRDefault="006B13E8" w:rsidP="00344894">
            <w:pPr>
              <w:rPr>
                <w:rFonts w:cs="Arial"/>
                <w:i/>
                <w:sz w:val="20"/>
                <w:lang w:eastAsia="ja-JP"/>
              </w:rPr>
            </w:pPr>
            <w:ins w:id="41" w:author="Will Johnson" w:date="2023-09-01T13:42:00Z">
              <w:r>
                <w:rPr>
                  <w:rFonts w:cs="Arial" w:hint="eastAsia"/>
                  <w:i/>
                  <w:sz w:val="20"/>
                  <w:lang w:eastAsia="ja-JP"/>
                </w:rPr>
                <w:t>G</w:t>
              </w:r>
              <w:r>
                <w:rPr>
                  <w:rFonts w:cs="Arial"/>
                  <w:i/>
                  <w:sz w:val="20"/>
                  <w:lang w:eastAsia="ja-JP"/>
                </w:rPr>
                <w:t>ross Purchase Price</w:t>
              </w:r>
            </w:ins>
            <w:ins w:id="42" w:author="Will Johnson" w:date="2023-09-01T13:43:00Z">
              <w:r>
                <w:rPr>
                  <w:rFonts w:cs="Arial"/>
                  <w:i/>
                  <w:sz w:val="20"/>
                  <w:lang w:eastAsia="ja-JP"/>
                </w:rPr>
                <w:t>: JPY</w:t>
              </w:r>
              <w:r w:rsidR="00542D71">
                <w:rPr>
                  <w:rFonts w:cs="Arial"/>
                  <w:i/>
                  <w:sz w:val="20"/>
                  <w:lang w:eastAsia="ja-JP"/>
                </w:rPr>
                <w:t xml:space="preserve"> </w:t>
              </w:r>
              <w:r w:rsidR="00B438CA">
                <w:rPr>
                  <w:rFonts w:cs="Arial"/>
                  <w:i/>
                  <w:sz w:val="20"/>
                  <w:lang w:eastAsia="ja-JP"/>
                </w:rPr>
                <w:t>3.</w:t>
              </w:r>
              <w:r w:rsidR="004B5BDC">
                <w:rPr>
                  <w:rFonts w:cs="Arial"/>
                  <w:i/>
                  <w:sz w:val="20"/>
                  <w:lang w:eastAsia="ja-JP"/>
                </w:rPr>
                <w:t>48</w:t>
              </w:r>
              <w:r w:rsidR="002F6D71">
                <w:rPr>
                  <w:rFonts w:cs="Arial"/>
                  <w:i/>
                  <w:sz w:val="20"/>
                  <w:lang w:eastAsia="ja-JP"/>
                </w:rPr>
                <w:t xml:space="preserve"> billion</w:t>
              </w:r>
            </w:ins>
          </w:p>
          <w:p w14:paraId="4BF05D3C" w14:textId="52E94423" w:rsidR="00344894" w:rsidRPr="00E87B6C" w:rsidRDefault="00344894" w:rsidP="00344894">
            <w:pPr>
              <w:rPr>
                <w:rFonts w:cs="Arial"/>
                <w:i/>
                <w:sz w:val="20"/>
              </w:rPr>
            </w:pPr>
            <w:r w:rsidRPr="00E87B6C">
              <w:rPr>
                <w:rFonts w:cs="Arial"/>
                <w:i/>
                <w:sz w:val="20"/>
              </w:rPr>
              <w:t xml:space="preserve">Net Initial Yield (NOI/GPP) – in-place:  </w:t>
            </w:r>
            <w:r w:rsidR="00760DAE" w:rsidRPr="00B008A6">
              <w:rPr>
                <w:rFonts w:cs="Arial"/>
                <w:i/>
                <w:sz w:val="20"/>
              </w:rPr>
              <w:t>4.4</w:t>
            </w:r>
            <w:r w:rsidR="004150F0" w:rsidRPr="00B008A6">
              <w:rPr>
                <w:rFonts w:cs="Arial"/>
                <w:i/>
                <w:sz w:val="20"/>
              </w:rPr>
              <w:t>0</w:t>
            </w:r>
            <w:r w:rsidRPr="00E87B6C">
              <w:rPr>
                <w:rFonts w:cs="Arial"/>
                <w:i/>
                <w:sz w:val="20"/>
              </w:rPr>
              <w:t>%</w:t>
            </w:r>
          </w:p>
          <w:p w14:paraId="5F359ED6" w14:textId="08A3E2E9" w:rsidR="00344894" w:rsidRPr="00B008A6" w:rsidRDefault="00344894" w:rsidP="00344894">
            <w:pPr>
              <w:rPr>
                <w:rFonts w:cs="Arial"/>
                <w:b/>
                <w:bCs/>
                <w:i/>
                <w:sz w:val="20"/>
              </w:rPr>
            </w:pPr>
            <w:r w:rsidRPr="00B008A6">
              <w:rPr>
                <w:rFonts w:cs="Arial"/>
                <w:b/>
                <w:bCs/>
                <w:i/>
                <w:sz w:val="20"/>
              </w:rPr>
              <w:t xml:space="preserve">Net Income Yield (NOI/NPP) – in-place:  </w:t>
            </w:r>
            <w:r w:rsidR="004150F0" w:rsidRPr="00B008A6">
              <w:rPr>
                <w:rFonts w:cs="Arial"/>
                <w:b/>
                <w:bCs/>
                <w:i/>
                <w:sz w:val="20"/>
              </w:rPr>
              <w:t>4.64</w:t>
            </w:r>
            <w:r w:rsidRPr="00B008A6">
              <w:rPr>
                <w:rFonts w:cs="Arial"/>
                <w:b/>
                <w:bCs/>
                <w:i/>
                <w:sz w:val="20"/>
              </w:rPr>
              <w:t>%</w:t>
            </w:r>
          </w:p>
          <w:p w14:paraId="52EA31EB" w14:textId="3965C803" w:rsidR="00344894" w:rsidRPr="00E87B6C" w:rsidRDefault="00344894" w:rsidP="00344894">
            <w:pPr>
              <w:rPr>
                <w:rFonts w:cs="Arial"/>
                <w:i/>
                <w:sz w:val="20"/>
              </w:rPr>
            </w:pPr>
            <w:r w:rsidRPr="00E87B6C">
              <w:rPr>
                <w:rFonts w:cs="Arial"/>
                <w:i/>
                <w:sz w:val="20"/>
              </w:rPr>
              <w:t>Asset level distribution (</w:t>
            </w:r>
            <w:ins w:id="43" w:author="Will Johnson" w:date="2023-09-01T13:48:00Z">
              <w:r w:rsidR="00463591">
                <w:rPr>
                  <w:rFonts w:cs="Arial"/>
                  <w:i/>
                  <w:sz w:val="20"/>
                </w:rPr>
                <w:t xml:space="preserve">levered, </w:t>
              </w:r>
            </w:ins>
            <w:proofErr w:type="spellStart"/>
            <w:r w:rsidRPr="00E87B6C">
              <w:rPr>
                <w:rFonts w:cs="Arial"/>
                <w:i/>
                <w:sz w:val="20"/>
              </w:rPr>
              <w:t>post tax</w:t>
            </w:r>
            <w:proofErr w:type="spellEnd"/>
            <w:r w:rsidR="00D6588A" w:rsidRPr="00B008A6">
              <w:rPr>
                <w:rFonts w:cs="Arial"/>
                <w:i/>
                <w:sz w:val="20"/>
              </w:rPr>
              <w:t>, pre-</w:t>
            </w:r>
            <w:del w:id="44" w:author="Will Johnson" w:date="2023-09-01T13:49:00Z">
              <w:r w:rsidR="00D6588A" w:rsidRPr="00B008A6" w:rsidDel="00C50B4A">
                <w:rPr>
                  <w:rFonts w:cs="Arial"/>
                  <w:i/>
                  <w:sz w:val="20"/>
                </w:rPr>
                <w:delText xml:space="preserve">AM </w:delText>
              </w:r>
            </w:del>
            <w:r w:rsidR="00D6588A" w:rsidRPr="00B008A6">
              <w:rPr>
                <w:rFonts w:cs="Arial"/>
                <w:i/>
                <w:sz w:val="20"/>
              </w:rPr>
              <w:t>fees</w:t>
            </w:r>
            <w:r w:rsidRPr="00E87B6C">
              <w:rPr>
                <w:rFonts w:cs="Arial"/>
                <w:i/>
                <w:sz w:val="20"/>
              </w:rPr>
              <w:t xml:space="preserve">): </w:t>
            </w:r>
            <w:r w:rsidR="0076426A" w:rsidRPr="00B008A6">
              <w:rPr>
                <w:rFonts w:cs="Arial"/>
                <w:i/>
                <w:sz w:val="20"/>
              </w:rPr>
              <w:t>6</w:t>
            </w:r>
            <w:r w:rsidR="000936CD" w:rsidRPr="00B008A6">
              <w:rPr>
                <w:rFonts w:cs="Arial"/>
                <w:i/>
                <w:sz w:val="20"/>
              </w:rPr>
              <w:t>.</w:t>
            </w:r>
            <w:r w:rsidR="00E346B2" w:rsidRPr="00B008A6">
              <w:rPr>
                <w:rFonts w:cs="Arial"/>
                <w:i/>
                <w:sz w:val="20"/>
              </w:rPr>
              <w:t>56</w:t>
            </w:r>
            <w:r w:rsidRPr="00E87B6C">
              <w:rPr>
                <w:rFonts w:cs="Arial"/>
                <w:i/>
                <w:sz w:val="20"/>
              </w:rPr>
              <w:t>%</w:t>
            </w:r>
          </w:p>
          <w:p w14:paraId="057DFC83" w14:textId="1A9AA9BC" w:rsidR="001D01EC" w:rsidRDefault="00344894" w:rsidP="001D01EC">
            <w:pPr>
              <w:rPr>
                <w:ins w:id="45" w:author="Will Johnson" w:date="2023-09-01T13:44:00Z"/>
                <w:rFonts w:cs="Arial"/>
                <w:i/>
                <w:sz w:val="20"/>
                <w:lang w:eastAsia="ja-JP"/>
              </w:rPr>
            </w:pPr>
            <w:r w:rsidRPr="00E87B6C">
              <w:rPr>
                <w:rFonts w:cs="Arial"/>
                <w:i/>
                <w:sz w:val="20"/>
              </w:rPr>
              <w:t xml:space="preserve">Asset level IRR (levered, </w:t>
            </w:r>
            <w:proofErr w:type="spellStart"/>
            <w:r w:rsidRPr="00E87B6C">
              <w:rPr>
                <w:rFonts w:cs="Arial"/>
                <w:i/>
                <w:sz w:val="20"/>
              </w:rPr>
              <w:t>post tax</w:t>
            </w:r>
            <w:proofErr w:type="spellEnd"/>
            <w:r w:rsidR="007B565E">
              <w:rPr>
                <w:rFonts w:cs="Arial"/>
                <w:i/>
                <w:sz w:val="20"/>
              </w:rPr>
              <w:t>, pre-</w:t>
            </w:r>
            <w:del w:id="46" w:author="Will Johnson" w:date="2023-09-01T13:49:00Z">
              <w:r w:rsidR="007B565E" w:rsidDel="00C50B4A">
                <w:rPr>
                  <w:rFonts w:cs="Arial"/>
                  <w:i/>
                  <w:sz w:val="20"/>
                </w:rPr>
                <w:delText xml:space="preserve">AM </w:delText>
              </w:r>
            </w:del>
            <w:r w:rsidR="007B565E">
              <w:rPr>
                <w:rFonts w:cs="Arial"/>
                <w:i/>
                <w:sz w:val="20"/>
              </w:rPr>
              <w:t>fees</w:t>
            </w:r>
            <w:r w:rsidRPr="00E87B6C">
              <w:rPr>
                <w:rFonts w:cs="Arial"/>
                <w:i/>
                <w:sz w:val="20"/>
              </w:rPr>
              <w:t>):  1</w:t>
            </w:r>
            <w:r w:rsidR="007B565E">
              <w:rPr>
                <w:rFonts w:cs="Arial"/>
                <w:i/>
                <w:sz w:val="20"/>
              </w:rPr>
              <w:t>4.2</w:t>
            </w:r>
            <w:del w:id="47" w:author="Will Johnson" w:date="2023-09-01T13:47:00Z">
              <w:r w:rsidR="007B565E" w:rsidDel="000A280B">
                <w:rPr>
                  <w:rFonts w:cs="Arial"/>
                  <w:i/>
                  <w:sz w:val="20"/>
                </w:rPr>
                <w:delText>0</w:delText>
              </w:r>
            </w:del>
            <w:r w:rsidRPr="00E87B6C">
              <w:rPr>
                <w:rFonts w:cs="Arial"/>
                <w:i/>
                <w:sz w:val="20"/>
                <w:lang w:eastAsia="ja-JP"/>
              </w:rPr>
              <w:t>%</w:t>
            </w:r>
          </w:p>
          <w:p w14:paraId="197C44CB" w14:textId="21571005" w:rsidR="00451533" w:rsidRPr="00E87B6C" w:rsidRDefault="00451533" w:rsidP="00451533">
            <w:pPr>
              <w:rPr>
                <w:ins w:id="48" w:author="Will Johnson" w:date="2023-09-01T13:44:00Z"/>
                <w:rFonts w:cs="Arial"/>
                <w:i/>
                <w:sz w:val="20"/>
              </w:rPr>
            </w:pPr>
            <w:ins w:id="49" w:author="Will Johnson" w:date="2023-09-01T13:44:00Z">
              <w:r>
                <w:rPr>
                  <w:rFonts w:cs="Arial"/>
                  <w:i/>
                  <w:sz w:val="20"/>
                </w:rPr>
                <w:t>Fund</w:t>
              </w:r>
              <w:r w:rsidRPr="00E87B6C">
                <w:rPr>
                  <w:rFonts w:cs="Arial"/>
                  <w:i/>
                  <w:sz w:val="20"/>
                </w:rPr>
                <w:t xml:space="preserve"> level distribution (</w:t>
              </w:r>
            </w:ins>
            <w:ins w:id="50" w:author="Will Johnson" w:date="2023-09-01T13:49:00Z">
              <w:r w:rsidR="00C50B4A">
                <w:rPr>
                  <w:rFonts w:cs="Arial"/>
                  <w:i/>
                  <w:sz w:val="20"/>
                </w:rPr>
                <w:t xml:space="preserve">levered, </w:t>
              </w:r>
            </w:ins>
            <w:proofErr w:type="spellStart"/>
            <w:ins w:id="51" w:author="Will Johnson" w:date="2023-09-01T13:44:00Z">
              <w:r w:rsidRPr="00E87B6C">
                <w:rPr>
                  <w:rFonts w:cs="Arial"/>
                  <w:i/>
                  <w:sz w:val="20"/>
                </w:rPr>
                <w:t>post tax</w:t>
              </w:r>
              <w:proofErr w:type="spellEnd"/>
              <w:r w:rsidRPr="00B008A6">
                <w:rPr>
                  <w:rFonts w:cs="Arial"/>
                  <w:i/>
                  <w:sz w:val="20"/>
                </w:rPr>
                <w:t xml:space="preserve">, </w:t>
              </w:r>
            </w:ins>
            <w:ins w:id="52" w:author="Will Johnson" w:date="2023-09-01T13:45:00Z">
              <w:r>
                <w:rPr>
                  <w:rFonts w:cs="Arial"/>
                  <w:i/>
                  <w:sz w:val="20"/>
                </w:rPr>
                <w:t>post</w:t>
              </w:r>
            </w:ins>
            <w:ins w:id="53" w:author="Will Johnson" w:date="2023-09-01T13:44:00Z">
              <w:r w:rsidRPr="00B008A6">
                <w:rPr>
                  <w:rFonts w:cs="Arial"/>
                  <w:i/>
                  <w:sz w:val="20"/>
                </w:rPr>
                <w:t>-fees</w:t>
              </w:r>
              <w:r w:rsidRPr="00E87B6C">
                <w:rPr>
                  <w:rFonts w:cs="Arial"/>
                  <w:i/>
                  <w:sz w:val="20"/>
                </w:rPr>
                <w:t xml:space="preserve">): </w:t>
              </w:r>
            </w:ins>
            <w:ins w:id="54" w:author="Will Johnson" w:date="2023-09-01T13:45:00Z">
              <w:r w:rsidR="00DC2080">
                <w:rPr>
                  <w:rFonts w:cs="Arial"/>
                  <w:i/>
                  <w:sz w:val="20"/>
                </w:rPr>
                <w:t>5.45</w:t>
              </w:r>
            </w:ins>
            <w:ins w:id="55" w:author="Will Johnson" w:date="2023-09-01T13:44:00Z">
              <w:r w:rsidRPr="00E87B6C">
                <w:rPr>
                  <w:rFonts w:cs="Arial"/>
                  <w:i/>
                  <w:sz w:val="20"/>
                </w:rPr>
                <w:t>%</w:t>
              </w:r>
            </w:ins>
          </w:p>
          <w:p w14:paraId="5ACC0456" w14:textId="2317DA0A" w:rsidR="00451533" w:rsidRPr="006D7375" w:rsidRDefault="001E242D" w:rsidP="00451533">
            <w:pPr>
              <w:rPr>
                <w:rFonts w:cs="Arial"/>
                <w:sz w:val="20"/>
              </w:rPr>
            </w:pPr>
            <w:ins w:id="56" w:author="Will Johnson" w:date="2023-09-01T13:45:00Z">
              <w:r>
                <w:rPr>
                  <w:rFonts w:cs="Arial"/>
                  <w:i/>
                  <w:sz w:val="20"/>
                </w:rPr>
                <w:t>Fund</w:t>
              </w:r>
            </w:ins>
            <w:ins w:id="57" w:author="Will Johnson" w:date="2023-09-01T13:44:00Z">
              <w:r w:rsidR="00451533" w:rsidRPr="00E87B6C">
                <w:rPr>
                  <w:rFonts w:cs="Arial"/>
                  <w:i/>
                  <w:sz w:val="20"/>
                </w:rPr>
                <w:t xml:space="preserve"> level IRR (levered, </w:t>
              </w:r>
              <w:proofErr w:type="spellStart"/>
              <w:r w:rsidR="00451533" w:rsidRPr="00E87B6C">
                <w:rPr>
                  <w:rFonts w:cs="Arial"/>
                  <w:i/>
                  <w:sz w:val="20"/>
                </w:rPr>
                <w:t>post tax</w:t>
              </w:r>
              <w:proofErr w:type="spellEnd"/>
              <w:r w:rsidR="00451533">
                <w:rPr>
                  <w:rFonts w:cs="Arial"/>
                  <w:i/>
                  <w:sz w:val="20"/>
                </w:rPr>
                <w:t>, p</w:t>
              </w:r>
            </w:ins>
            <w:ins w:id="58" w:author="Will Johnson" w:date="2023-09-01T13:45:00Z">
              <w:r>
                <w:rPr>
                  <w:rFonts w:cs="Arial"/>
                  <w:i/>
                  <w:sz w:val="20"/>
                </w:rPr>
                <w:t>ost</w:t>
              </w:r>
            </w:ins>
            <w:ins w:id="59" w:author="Will Johnson" w:date="2023-09-01T13:44:00Z">
              <w:r w:rsidR="00451533">
                <w:rPr>
                  <w:rFonts w:cs="Arial"/>
                  <w:i/>
                  <w:sz w:val="20"/>
                </w:rPr>
                <w:t>-fees</w:t>
              </w:r>
              <w:r w:rsidR="00451533" w:rsidRPr="00E87B6C">
                <w:rPr>
                  <w:rFonts w:cs="Arial"/>
                  <w:i/>
                  <w:sz w:val="20"/>
                </w:rPr>
                <w:t>):  1</w:t>
              </w:r>
            </w:ins>
            <w:ins w:id="60" w:author="Will Johnson" w:date="2023-09-01T13:45:00Z">
              <w:r w:rsidR="006952E7">
                <w:rPr>
                  <w:rFonts w:cs="Arial"/>
                  <w:i/>
                  <w:sz w:val="20"/>
                </w:rPr>
                <w:t>3.</w:t>
              </w:r>
            </w:ins>
            <w:ins w:id="61" w:author="Will Johnson" w:date="2023-09-01T13:47:00Z">
              <w:r w:rsidR="000A280B">
                <w:rPr>
                  <w:rFonts w:cs="Arial"/>
                  <w:i/>
                  <w:sz w:val="20"/>
                </w:rPr>
                <w:t>1</w:t>
              </w:r>
            </w:ins>
            <w:ins w:id="62" w:author="Will Johnson" w:date="2023-09-01T13:44:00Z">
              <w:r w:rsidR="00451533" w:rsidRPr="00E87B6C">
                <w:rPr>
                  <w:rFonts w:cs="Arial"/>
                  <w:i/>
                  <w:sz w:val="20"/>
                  <w:lang w:eastAsia="ja-JP"/>
                </w:rPr>
                <w:t>%</w:t>
              </w:r>
            </w:ins>
          </w:p>
        </w:tc>
      </w:tr>
      <w:tr w:rsidR="001D01EC" w:rsidRPr="00404C9F" w14:paraId="15B58FC9" w14:textId="77777777" w:rsidTr="466C4D70">
        <w:tc>
          <w:tcPr>
            <w:tcW w:w="4219" w:type="dxa"/>
            <w:tcBorders>
              <w:top w:val="nil"/>
              <w:left w:val="nil"/>
              <w:bottom w:val="nil"/>
              <w:right w:val="nil"/>
            </w:tcBorders>
          </w:tcPr>
          <w:p w14:paraId="2D8622AD" w14:textId="77777777" w:rsidR="001D01EC" w:rsidRPr="006D7375" w:rsidRDefault="001D01EC" w:rsidP="001D01EC">
            <w:pPr>
              <w:rPr>
                <w:rFonts w:cs="Arial"/>
                <w:sz w:val="20"/>
                <w:u w:val="single"/>
              </w:rPr>
            </w:pPr>
            <w:r w:rsidRPr="006D7375">
              <w:rPr>
                <w:rFonts w:cs="Arial"/>
                <w:sz w:val="20"/>
                <w:u w:val="single"/>
              </w:rPr>
              <w:t xml:space="preserve">Rationale </w:t>
            </w:r>
          </w:p>
        </w:tc>
        <w:tc>
          <w:tcPr>
            <w:tcW w:w="5562" w:type="dxa"/>
            <w:tcBorders>
              <w:top w:val="nil"/>
              <w:left w:val="nil"/>
              <w:bottom w:val="nil"/>
              <w:right w:val="nil"/>
            </w:tcBorders>
          </w:tcPr>
          <w:p w14:paraId="06EDE292" w14:textId="77777777" w:rsidR="00AB59A5" w:rsidRDefault="00AB59A5" w:rsidP="00AB59A5">
            <w:pPr>
              <w:rPr>
                <w:rFonts w:cs="Arial"/>
                <w:i/>
                <w:sz w:val="20"/>
              </w:rPr>
            </w:pPr>
            <w:r w:rsidRPr="00D92030">
              <w:rPr>
                <w:rFonts w:cs="Arial"/>
                <w:i/>
                <w:sz w:val="20"/>
              </w:rPr>
              <w:t>The propert</w:t>
            </w:r>
            <w:r>
              <w:rPr>
                <w:rFonts w:cs="Arial"/>
                <w:i/>
                <w:sz w:val="20"/>
              </w:rPr>
              <w:t>y</w:t>
            </w:r>
            <w:r w:rsidRPr="00D92030">
              <w:rPr>
                <w:rFonts w:cs="Arial"/>
                <w:i/>
                <w:sz w:val="20"/>
              </w:rPr>
              <w:t xml:space="preserve"> fit</w:t>
            </w:r>
            <w:r>
              <w:rPr>
                <w:rFonts w:cs="Arial"/>
                <w:i/>
                <w:sz w:val="20"/>
              </w:rPr>
              <w:t>s</w:t>
            </w:r>
            <w:r w:rsidRPr="00D92030">
              <w:rPr>
                <w:rFonts w:cs="Arial"/>
                <w:i/>
                <w:sz w:val="20"/>
              </w:rPr>
              <w:t xml:space="preserve"> </w:t>
            </w:r>
            <w:r>
              <w:rPr>
                <w:rFonts w:cs="Arial"/>
                <w:i/>
                <w:sz w:val="20"/>
              </w:rPr>
              <w:t xml:space="preserve">well </w:t>
            </w:r>
            <w:r w:rsidRPr="00D92030">
              <w:rPr>
                <w:rFonts w:cs="Arial"/>
                <w:i/>
                <w:sz w:val="20"/>
              </w:rPr>
              <w:t xml:space="preserve">within the </w:t>
            </w:r>
            <w:r>
              <w:rPr>
                <w:rFonts w:cs="Arial"/>
                <w:i/>
                <w:sz w:val="20"/>
              </w:rPr>
              <w:t>APACIG Fund’s</w:t>
            </w:r>
            <w:r w:rsidRPr="00D92030">
              <w:rPr>
                <w:rFonts w:cs="Arial"/>
                <w:i/>
                <w:sz w:val="20"/>
              </w:rPr>
              <w:t xml:space="preserve"> target asset profile</w:t>
            </w:r>
            <w:r>
              <w:rPr>
                <w:rFonts w:cs="Arial"/>
                <w:i/>
                <w:sz w:val="20"/>
              </w:rPr>
              <w:t xml:space="preserve"> given:</w:t>
            </w:r>
          </w:p>
          <w:p w14:paraId="6F19A84B" w14:textId="6C33E098" w:rsidR="00AB59A5" w:rsidRDefault="00AB59A5" w:rsidP="00AB59A5">
            <w:pPr>
              <w:pStyle w:val="ListParagraph"/>
              <w:numPr>
                <w:ilvl w:val="0"/>
                <w:numId w:val="35"/>
              </w:numPr>
              <w:ind w:left="440"/>
              <w:rPr>
                <w:rFonts w:cs="Arial"/>
                <w:i/>
              </w:rPr>
            </w:pPr>
            <w:r>
              <w:rPr>
                <w:rFonts w:cs="Arial"/>
                <w:i/>
              </w:rPr>
              <w:t>H</w:t>
            </w:r>
            <w:r w:rsidRPr="00F62C8E">
              <w:rPr>
                <w:rFonts w:cs="Arial"/>
                <w:i/>
              </w:rPr>
              <w:t xml:space="preserve">igh-quality </w:t>
            </w:r>
            <w:r>
              <w:rPr>
                <w:rFonts w:cs="Arial"/>
                <w:i/>
              </w:rPr>
              <w:t>healthcare asset</w:t>
            </w:r>
            <w:r w:rsidRPr="00F62C8E">
              <w:rPr>
                <w:rFonts w:cs="Arial"/>
                <w:i/>
              </w:rPr>
              <w:t xml:space="preserve"> in an established </w:t>
            </w:r>
            <w:r w:rsidR="00915D55">
              <w:rPr>
                <w:rFonts w:cs="Arial"/>
                <w:i/>
              </w:rPr>
              <w:t xml:space="preserve">commercial and residential district of central </w:t>
            </w:r>
            <w:r w:rsidRPr="00F62C8E">
              <w:rPr>
                <w:rFonts w:cs="Arial"/>
                <w:i/>
              </w:rPr>
              <w:t>Tokyo</w:t>
            </w:r>
          </w:p>
          <w:p w14:paraId="487FBFF2" w14:textId="77777777" w:rsidR="002E611B" w:rsidRDefault="00053C4D" w:rsidP="00AB59A5">
            <w:pPr>
              <w:pStyle w:val="ListParagraph"/>
              <w:numPr>
                <w:ilvl w:val="0"/>
                <w:numId w:val="35"/>
              </w:numPr>
              <w:ind w:left="440"/>
              <w:rPr>
                <w:rFonts w:cs="Arial"/>
                <w:i/>
              </w:rPr>
            </w:pPr>
            <w:r>
              <w:rPr>
                <w:rFonts w:cs="Arial"/>
                <w:i/>
              </w:rPr>
              <w:lastRenderedPageBreak/>
              <w:t>Attractive income yield supported by long</w:t>
            </w:r>
            <w:r w:rsidR="002E611B">
              <w:rPr>
                <w:rFonts w:cs="Arial"/>
                <w:i/>
              </w:rPr>
              <w:t xml:space="preserve">-term master-lease with credit guarantor. </w:t>
            </w:r>
          </w:p>
          <w:p w14:paraId="4943A4CC" w14:textId="50E44D59" w:rsidR="00F26910" w:rsidRDefault="00EA194E" w:rsidP="00AB59A5">
            <w:pPr>
              <w:pStyle w:val="ListParagraph"/>
              <w:numPr>
                <w:ilvl w:val="0"/>
                <w:numId w:val="35"/>
              </w:numPr>
              <w:ind w:left="440"/>
              <w:rPr>
                <w:rFonts w:cs="Arial"/>
                <w:i/>
              </w:rPr>
            </w:pPr>
            <w:r>
              <w:rPr>
                <w:rFonts w:cs="Arial"/>
                <w:i/>
              </w:rPr>
              <w:t>Provides diversification from other uses in the Fund portfolio; non-</w:t>
            </w:r>
            <w:r w:rsidR="00F26910">
              <w:rPr>
                <w:rFonts w:cs="Arial"/>
                <w:i/>
              </w:rPr>
              <w:t>discretionary</w:t>
            </w:r>
            <w:r>
              <w:rPr>
                <w:rFonts w:cs="Arial"/>
                <w:i/>
              </w:rPr>
              <w:t xml:space="preserve"> sector in a submarket that</w:t>
            </w:r>
            <w:r w:rsidR="000C30BB">
              <w:rPr>
                <w:rFonts w:cs="Arial"/>
                <w:i/>
              </w:rPr>
              <w:t xml:space="preserve"> is undergoing ongoing regeneration </w:t>
            </w:r>
            <w:r w:rsidR="00F26910">
              <w:rPr>
                <w:rFonts w:cs="Arial"/>
                <w:i/>
              </w:rPr>
              <w:t xml:space="preserve">and population growth. </w:t>
            </w:r>
          </w:p>
          <w:p w14:paraId="466F9DA8" w14:textId="0C728B4A" w:rsidR="00077290" w:rsidRDefault="00F26910" w:rsidP="00AB59A5">
            <w:pPr>
              <w:pStyle w:val="ListParagraph"/>
              <w:numPr>
                <w:ilvl w:val="0"/>
                <w:numId w:val="35"/>
              </w:numPr>
              <w:ind w:left="440"/>
              <w:rPr>
                <w:rFonts w:cs="Arial"/>
                <w:i/>
              </w:rPr>
            </w:pPr>
            <w:r>
              <w:rPr>
                <w:rFonts w:cs="Arial"/>
                <w:i/>
              </w:rPr>
              <w:t xml:space="preserve">Off-market </w:t>
            </w:r>
            <w:r w:rsidR="00991240">
              <w:rPr>
                <w:rFonts w:cs="Arial"/>
                <w:i/>
              </w:rPr>
              <w:t>negotiation direct with seller at negotiated pricing</w:t>
            </w:r>
            <w:r w:rsidR="00077290" w:rsidRPr="00A53ED5">
              <w:rPr>
                <w:rFonts w:cs="Arial"/>
                <w:i/>
              </w:rPr>
              <w:t>.</w:t>
            </w:r>
          </w:p>
          <w:p w14:paraId="0715A339" w14:textId="7DDC1B40" w:rsidR="00AB59A5" w:rsidRPr="00725284" w:rsidRDefault="00AB59A5" w:rsidP="00AB59A5">
            <w:pPr>
              <w:pStyle w:val="ListParagraph"/>
              <w:numPr>
                <w:ilvl w:val="0"/>
                <w:numId w:val="35"/>
              </w:numPr>
              <w:ind w:left="440"/>
              <w:rPr>
                <w:rStyle w:val="eop"/>
                <w:rFonts w:cs="Arial"/>
                <w:i/>
              </w:rPr>
            </w:pPr>
            <w:r w:rsidRPr="00725284">
              <w:rPr>
                <w:rStyle w:val="eop"/>
                <w:rFonts w:cs="Arial"/>
                <w:i/>
              </w:rPr>
              <w:t xml:space="preserve">Our direct approach allows the mutual benefit of zero brokerage fees for the seller and minimized brokerage fee for the buyer (the Fund </w:t>
            </w:r>
            <w:r w:rsidR="00FB4D4E" w:rsidRPr="00B008A6">
              <w:rPr>
                <w:rStyle w:val="eop"/>
                <w:rFonts w:cs="Arial"/>
                <w:i/>
              </w:rPr>
              <w:t>m</w:t>
            </w:r>
            <w:r w:rsidR="00FB4D4E" w:rsidRPr="00B008A6">
              <w:rPr>
                <w:rStyle w:val="eop"/>
              </w:rPr>
              <w:t>ay</w:t>
            </w:r>
            <w:r w:rsidRPr="00725284">
              <w:rPr>
                <w:rStyle w:val="eop"/>
                <w:rFonts w:cs="Arial"/>
                <w:i/>
              </w:rPr>
              <w:t xml:space="preserve"> pay a minimized brokerage fee of c. 1%</w:t>
            </w:r>
            <w:r w:rsidR="00FB4D4E" w:rsidRPr="00B008A6">
              <w:rPr>
                <w:rStyle w:val="eop"/>
                <w:rFonts w:cs="Arial"/>
                <w:i/>
              </w:rPr>
              <w:t xml:space="preserve"> </w:t>
            </w:r>
            <w:r w:rsidR="00FB4D4E" w:rsidRPr="00B008A6">
              <w:rPr>
                <w:rStyle w:val="eop"/>
                <w:i/>
              </w:rPr>
              <w:t>to facilitate the sale</w:t>
            </w:r>
            <w:r w:rsidRPr="00725284">
              <w:rPr>
                <w:rStyle w:val="eop"/>
                <w:rFonts w:cs="Arial"/>
                <w:i/>
              </w:rPr>
              <w:t>)</w:t>
            </w:r>
          </w:p>
          <w:p w14:paraId="5D620DBA" w14:textId="77777777" w:rsidR="001D01EC" w:rsidRPr="006D7375" w:rsidRDefault="001D01EC" w:rsidP="008137B8">
            <w:pPr>
              <w:rPr>
                <w:rFonts w:cs="Arial"/>
                <w:sz w:val="20"/>
              </w:rPr>
            </w:pPr>
          </w:p>
        </w:tc>
      </w:tr>
      <w:tr w:rsidR="001D01EC" w:rsidRPr="00404C9F" w14:paraId="6D96D96D" w14:textId="77777777" w:rsidTr="466C4D70">
        <w:tc>
          <w:tcPr>
            <w:tcW w:w="4219" w:type="dxa"/>
            <w:tcBorders>
              <w:top w:val="nil"/>
              <w:left w:val="nil"/>
              <w:bottom w:val="nil"/>
              <w:right w:val="nil"/>
            </w:tcBorders>
          </w:tcPr>
          <w:p w14:paraId="7159C51E" w14:textId="77777777" w:rsidR="001D01EC" w:rsidRPr="006D7375" w:rsidRDefault="001D01EC" w:rsidP="001D01EC">
            <w:pPr>
              <w:rPr>
                <w:rFonts w:cs="Arial"/>
                <w:sz w:val="20"/>
              </w:rPr>
            </w:pPr>
            <w:r w:rsidRPr="006D7375">
              <w:rPr>
                <w:rFonts w:cs="Arial"/>
                <w:sz w:val="20"/>
                <w:u w:val="single"/>
              </w:rPr>
              <w:lastRenderedPageBreak/>
              <w:t>Asset Strategy</w:t>
            </w:r>
          </w:p>
        </w:tc>
        <w:tc>
          <w:tcPr>
            <w:tcW w:w="5562" w:type="dxa"/>
            <w:tcBorders>
              <w:top w:val="nil"/>
              <w:left w:val="nil"/>
              <w:bottom w:val="nil"/>
              <w:right w:val="nil"/>
            </w:tcBorders>
          </w:tcPr>
          <w:p w14:paraId="343C2165" w14:textId="75FFC9F2" w:rsidR="006D3251" w:rsidRDefault="006D3251" w:rsidP="006D3251">
            <w:pPr>
              <w:rPr>
                <w:rFonts w:cs="Arial"/>
                <w:i/>
                <w:sz w:val="20"/>
              </w:rPr>
            </w:pPr>
            <w:r w:rsidRPr="00C24E38">
              <w:rPr>
                <w:rFonts w:cs="Arial"/>
                <w:i/>
                <w:sz w:val="20"/>
              </w:rPr>
              <w:t>Upon acquisition, the management strategy would be focused on maintain</w:t>
            </w:r>
            <w:r>
              <w:rPr>
                <w:rFonts w:cs="Arial"/>
                <w:i/>
                <w:sz w:val="20"/>
              </w:rPr>
              <w:t>ing</w:t>
            </w:r>
            <w:r w:rsidRPr="00C24E38">
              <w:rPr>
                <w:rFonts w:cs="Arial"/>
                <w:i/>
                <w:sz w:val="20"/>
              </w:rPr>
              <w:t xml:space="preserve"> </w:t>
            </w:r>
            <w:r>
              <w:rPr>
                <w:rFonts w:cs="Arial"/>
                <w:i/>
                <w:sz w:val="20"/>
              </w:rPr>
              <w:t xml:space="preserve">strong tenant relations </w:t>
            </w:r>
            <w:r w:rsidR="00997154">
              <w:rPr>
                <w:rFonts w:cs="Arial"/>
                <w:i/>
                <w:sz w:val="20"/>
              </w:rPr>
              <w:t xml:space="preserve">and optimizing Building Management </w:t>
            </w:r>
            <w:r w:rsidR="00E84442">
              <w:rPr>
                <w:rFonts w:cs="Arial"/>
                <w:i/>
                <w:sz w:val="20"/>
              </w:rPr>
              <w:t>processes</w:t>
            </w:r>
            <w:r>
              <w:rPr>
                <w:rFonts w:cs="Arial"/>
                <w:i/>
                <w:sz w:val="20"/>
              </w:rPr>
              <w:t>.</w:t>
            </w:r>
          </w:p>
          <w:p w14:paraId="7E181F33" w14:textId="77777777" w:rsidR="00E84442" w:rsidRPr="00C24E38" w:rsidRDefault="00E84442" w:rsidP="006D3251">
            <w:pPr>
              <w:rPr>
                <w:rFonts w:cs="Arial"/>
                <w:i/>
                <w:sz w:val="20"/>
              </w:rPr>
            </w:pPr>
          </w:p>
          <w:p w14:paraId="08FE1CC9" w14:textId="4A6BEE98" w:rsidR="00BF4BA6" w:rsidRDefault="00BF4BA6" w:rsidP="00BF4BA6">
            <w:pPr>
              <w:rPr>
                <w:rFonts w:cs="Arial"/>
                <w:i/>
                <w:sz w:val="20"/>
              </w:rPr>
            </w:pPr>
            <w:r w:rsidRPr="00A241FE">
              <w:rPr>
                <w:rFonts w:cs="Arial"/>
                <w:i/>
                <w:sz w:val="20"/>
                <w:u w:val="single"/>
              </w:rPr>
              <w:t>Property management:</w:t>
            </w:r>
            <w:r w:rsidRPr="00375E0B">
              <w:rPr>
                <w:rFonts w:cs="Arial"/>
                <w:i/>
                <w:sz w:val="20"/>
              </w:rPr>
              <w:t xml:space="preserve"> </w:t>
            </w:r>
            <w:r>
              <w:rPr>
                <w:rFonts w:cs="Arial"/>
                <w:i/>
                <w:sz w:val="20"/>
              </w:rPr>
              <w:t>A t</w:t>
            </w:r>
            <w:r w:rsidRPr="00C24E38">
              <w:rPr>
                <w:rFonts w:cs="Arial"/>
                <w:i/>
                <w:sz w:val="20"/>
              </w:rPr>
              <w:t xml:space="preserve">op-tier </w:t>
            </w:r>
            <w:r>
              <w:rPr>
                <w:rFonts w:cs="Arial"/>
                <w:i/>
                <w:sz w:val="20"/>
              </w:rPr>
              <w:t xml:space="preserve">PM </w:t>
            </w:r>
            <w:r w:rsidRPr="00C24E38">
              <w:rPr>
                <w:rFonts w:cs="Arial"/>
                <w:i/>
                <w:sz w:val="20"/>
              </w:rPr>
              <w:t xml:space="preserve">company will be appointed as PM </w:t>
            </w:r>
            <w:r w:rsidR="00031B72">
              <w:rPr>
                <w:rFonts w:cs="Arial"/>
                <w:i/>
                <w:sz w:val="20"/>
              </w:rPr>
              <w:t>with a limited scope</w:t>
            </w:r>
            <w:r w:rsidR="005B3FF8">
              <w:rPr>
                <w:rFonts w:cs="Arial"/>
                <w:i/>
                <w:sz w:val="20"/>
              </w:rPr>
              <w:t xml:space="preserve"> due to the master-lease, such as</w:t>
            </w:r>
            <w:r w:rsidR="00F56674">
              <w:rPr>
                <w:rFonts w:cs="Arial"/>
                <w:i/>
                <w:sz w:val="20"/>
              </w:rPr>
              <w:t xml:space="preserve"> </w:t>
            </w:r>
            <w:r w:rsidRPr="00C24E38">
              <w:rPr>
                <w:rFonts w:cs="Arial"/>
                <w:i/>
                <w:sz w:val="20"/>
              </w:rPr>
              <w:t>to manage maintenance</w:t>
            </w:r>
            <w:r w:rsidR="00E84442">
              <w:rPr>
                <w:rFonts w:cs="Arial"/>
                <w:i/>
                <w:sz w:val="20"/>
              </w:rPr>
              <w:t xml:space="preserve"> and</w:t>
            </w:r>
            <w:r w:rsidRPr="00C24E38">
              <w:rPr>
                <w:rFonts w:cs="Arial"/>
                <w:i/>
                <w:sz w:val="20"/>
              </w:rPr>
              <w:t xml:space="preserve"> tenant relations.</w:t>
            </w:r>
          </w:p>
          <w:p w14:paraId="17A30BD6" w14:textId="77777777" w:rsidR="00BF4BA6" w:rsidRPr="0062746D" w:rsidRDefault="00BF4BA6" w:rsidP="00BF4BA6">
            <w:pPr>
              <w:rPr>
                <w:rFonts w:cs="Arial"/>
                <w:i/>
                <w:sz w:val="20"/>
              </w:rPr>
            </w:pPr>
          </w:p>
          <w:p w14:paraId="6509C8C9" w14:textId="475C8D7B" w:rsidR="00BF4BA6" w:rsidRPr="0062746D" w:rsidRDefault="00BF4BA6" w:rsidP="00BF4BA6">
            <w:pPr>
              <w:rPr>
                <w:rFonts w:cs="Arial"/>
                <w:i/>
                <w:sz w:val="20"/>
              </w:rPr>
            </w:pPr>
            <w:r w:rsidRPr="00A241FE">
              <w:rPr>
                <w:rFonts w:cs="Arial"/>
                <w:i/>
                <w:sz w:val="20"/>
                <w:u w:val="single"/>
              </w:rPr>
              <w:t>Asset management:</w:t>
            </w:r>
            <w:r w:rsidRPr="0062746D">
              <w:rPr>
                <w:rFonts w:cs="Arial"/>
                <w:i/>
                <w:sz w:val="20"/>
              </w:rPr>
              <w:t xml:space="preserve"> Savills IM will have full asset management responsibility</w:t>
            </w:r>
            <w:r w:rsidRPr="00C24E38">
              <w:rPr>
                <w:rFonts w:cs="Arial"/>
                <w:i/>
                <w:sz w:val="20"/>
                <w:szCs w:val="20"/>
              </w:rPr>
              <w:t>.</w:t>
            </w:r>
          </w:p>
          <w:p w14:paraId="4368C220" w14:textId="77777777" w:rsidR="00BF4BA6" w:rsidRPr="0062746D" w:rsidRDefault="00BF4BA6" w:rsidP="00BF4BA6">
            <w:pPr>
              <w:rPr>
                <w:rFonts w:cs="Arial"/>
                <w:i/>
                <w:sz w:val="20"/>
              </w:rPr>
            </w:pPr>
          </w:p>
          <w:p w14:paraId="24EC302D" w14:textId="7BCA12C9" w:rsidR="00BF4BA6" w:rsidRPr="0062746D" w:rsidRDefault="00BF4BA6" w:rsidP="00BF4BA6">
            <w:pPr>
              <w:rPr>
                <w:rFonts w:cs="Arial"/>
                <w:i/>
                <w:sz w:val="20"/>
              </w:rPr>
            </w:pPr>
            <w:r w:rsidRPr="00A241FE">
              <w:rPr>
                <w:rFonts w:cs="Arial"/>
                <w:i/>
                <w:sz w:val="20"/>
                <w:u w:val="single"/>
              </w:rPr>
              <w:t>Hold strat</w:t>
            </w:r>
            <w:r w:rsidRPr="007129B5">
              <w:rPr>
                <w:rFonts w:cs="Arial"/>
                <w:i/>
                <w:sz w:val="20"/>
                <w:u w:val="single"/>
              </w:rPr>
              <w:t>egy:</w:t>
            </w:r>
            <w:r w:rsidRPr="007129B5">
              <w:rPr>
                <w:rFonts w:cs="Arial"/>
                <w:i/>
                <w:sz w:val="20"/>
              </w:rPr>
              <w:t xml:space="preserve"> 4-year hold</w:t>
            </w:r>
            <w:r w:rsidRPr="00A241FE">
              <w:rPr>
                <w:rFonts w:cs="Arial"/>
                <w:i/>
                <w:sz w:val="20"/>
              </w:rPr>
              <w:t xml:space="preserve"> period assumed, which would </w:t>
            </w:r>
            <w:ins w:id="63" w:author="Will Johnson" w:date="2023-09-01T13:38:00Z">
              <w:r w:rsidR="001E7F9D">
                <w:rPr>
                  <w:rFonts w:cs="Arial"/>
                  <w:i/>
                  <w:sz w:val="20"/>
                </w:rPr>
                <w:t xml:space="preserve">potentially </w:t>
              </w:r>
            </w:ins>
            <w:r w:rsidRPr="00A241FE">
              <w:rPr>
                <w:rFonts w:cs="Arial"/>
                <w:i/>
                <w:sz w:val="20"/>
              </w:rPr>
              <w:t>allow for re-investment mid-way through the fund life.</w:t>
            </w:r>
            <w:r>
              <w:rPr>
                <w:rFonts w:cs="Arial"/>
                <w:i/>
                <w:sz w:val="20"/>
              </w:rPr>
              <w:t xml:space="preserve"> </w:t>
            </w:r>
            <w:r w:rsidR="00493F54">
              <w:rPr>
                <w:rFonts w:cs="Arial"/>
                <w:i/>
                <w:sz w:val="20"/>
              </w:rPr>
              <w:t>I</w:t>
            </w:r>
            <w:r w:rsidRPr="0062746D">
              <w:rPr>
                <w:rFonts w:cs="Arial"/>
                <w:i/>
                <w:sz w:val="20"/>
              </w:rPr>
              <w:t>nvestigate potential improvement in the ESG qualities</w:t>
            </w:r>
            <w:r>
              <w:rPr>
                <w:rFonts w:cs="Arial"/>
                <w:i/>
                <w:sz w:val="20"/>
              </w:rPr>
              <w:t xml:space="preserve"> </w:t>
            </w:r>
            <w:r w:rsidR="00493F54">
              <w:rPr>
                <w:rFonts w:cs="Arial"/>
                <w:i/>
                <w:sz w:val="20"/>
              </w:rPr>
              <w:t xml:space="preserve">in collaboration with the master-lessee, </w:t>
            </w:r>
            <w:r>
              <w:rPr>
                <w:rFonts w:cs="Arial"/>
                <w:i/>
                <w:sz w:val="20"/>
              </w:rPr>
              <w:t>with a focus on monitoring of energy and water usage</w:t>
            </w:r>
            <w:r w:rsidRPr="0062746D">
              <w:rPr>
                <w:rFonts w:cs="Arial"/>
                <w:i/>
                <w:sz w:val="20"/>
              </w:rPr>
              <w:t>.</w:t>
            </w:r>
          </w:p>
          <w:p w14:paraId="1400ED11" w14:textId="77777777" w:rsidR="00BF4BA6" w:rsidRPr="00EC2960" w:rsidRDefault="00BF4BA6" w:rsidP="00BF4BA6">
            <w:pPr>
              <w:rPr>
                <w:rFonts w:cs="Arial"/>
                <w:i/>
                <w:sz w:val="20"/>
              </w:rPr>
            </w:pPr>
          </w:p>
          <w:p w14:paraId="5A6B9DF0" w14:textId="029359EE" w:rsidR="001D01EC" w:rsidRPr="006D7375" w:rsidRDefault="00BF4BA6" w:rsidP="00BF4BA6">
            <w:pPr>
              <w:rPr>
                <w:rFonts w:cs="Arial"/>
                <w:i/>
                <w:color w:val="FF0000"/>
                <w:sz w:val="20"/>
              </w:rPr>
            </w:pPr>
            <w:r w:rsidRPr="00A241FE">
              <w:rPr>
                <w:rFonts w:cs="Arial"/>
                <w:i/>
                <w:sz w:val="20"/>
                <w:u w:val="single"/>
              </w:rPr>
              <w:t>Exit strategy:</w:t>
            </w:r>
            <w:r w:rsidRPr="00EC2960">
              <w:rPr>
                <w:rFonts w:cs="Arial"/>
                <w:i/>
                <w:sz w:val="20"/>
              </w:rPr>
              <w:t xml:space="preserve"> </w:t>
            </w:r>
            <w:r w:rsidRPr="00A24AC9">
              <w:rPr>
                <w:rFonts w:cs="Arial"/>
                <w:i/>
                <w:sz w:val="20"/>
              </w:rPr>
              <w:t>Target buyers would be major domestic and international investors including J-REITs, motivated local companies as well as private investors.</w:t>
            </w:r>
            <w:r>
              <w:rPr>
                <w:rFonts w:cs="Arial"/>
                <w:i/>
                <w:sz w:val="20"/>
              </w:rPr>
              <w:t xml:space="preserve"> The a</w:t>
            </w:r>
            <w:r w:rsidRPr="00A24AC9">
              <w:rPr>
                <w:rFonts w:cs="Arial"/>
                <w:i/>
                <w:sz w:val="20"/>
              </w:rPr>
              <w:t>sset will enjoy a high level of liquidity at exit due to its strong location</w:t>
            </w:r>
            <w:r>
              <w:rPr>
                <w:rFonts w:cs="Arial"/>
                <w:i/>
                <w:sz w:val="20"/>
              </w:rPr>
              <w:t>,</w:t>
            </w:r>
            <w:r w:rsidRPr="00A24AC9">
              <w:rPr>
                <w:rFonts w:cs="Arial"/>
                <w:i/>
                <w:sz w:val="20"/>
              </w:rPr>
              <w:t xml:space="preserve"> </w:t>
            </w:r>
            <w:proofErr w:type="gramStart"/>
            <w:r w:rsidRPr="00A24AC9">
              <w:rPr>
                <w:rFonts w:cs="Arial"/>
                <w:i/>
                <w:sz w:val="20"/>
              </w:rPr>
              <w:t>quality</w:t>
            </w:r>
            <w:proofErr w:type="gramEnd"/>
            <w:r>
              <w:rPr>
                <w:rFonts w:cs="Arial"/>
                <w:i/>
                <w:sz w:val="20"/>
              </w:rPr>
              <w:t xml:space="preserve"> and mid-scale lot size</w:t>
            </w:r>
            <w:r w:rsidRPr="00A24AC9">
              <w:rPr>
                <w:rFonts w:cs="Arial"/>
                <w:i/>
                <w:sz w:val="20"/>
              </w:rPr>
              <w:t xml:space="preserve">. </w:t>
            </w:r>
            <w:r>
              <w:rPr>
                <w:rFonts w:cs="Arial"/>
                <w:i/>
                <w:sz w:val="20"/>
              </w:rPr>
              <w:t>A targeted sales process would be conducted to identify the most motivated buyers at that time.</w:t>
            </w:r>
          </w:p>
        </w:tc>
      </w:tr>
      <w:tr w:rsidR="001D01EC" w:rsidRPr="00404C9F" w14:paraId="7A911CE6" w14:textId="77777777" w:rsidTr="466C4D70">
        <w:tc>
          <w:tcPr>
            <w:tcW w:w="4219" w:type="dxa"/>
            <w:tcBorders>
              <w:top w:val="nil"/>
              <w:left w:val="nil"/>
              <w:bottom w:val="nil"/>
              <w:right w:val="nil"/>
            </w:tcBorders>
          </w:tcPr>
          <w:p w14:paraId="4F201140" w14:textId="77777777" w:rsidR="001D01EC" w:rsidRPr="006D7375" w:rsidRDefault="001D01EC" w:rsidP="001D01EC">
            <w:pPr>
              <w:rPr>
                <w:rFonts w:cs="Arial"/>
                <w:sz w:val="20"/>
              </w:rPr>
            </w:pPr>
            <w:r w:rsidRPr="006D7375">
              <w:rPr>
                <w:rFonts w:cs="Arial"/>
                <w:sz w:val="20"/>
                <w:u w:val="single"/>
              </w:rPr>
              <w:t>Significant Risks and Mitigations</w:t>
            </w:r>
          </w:p>
        </w:tc>
        <w:tc>
          <w:tcPr>
            <w:tcW w:w="5562" w:type="dxa"/>
            <w:tcBorders>
              <w:top w:val="nil"/>
              <w:left w:val="nil"/>
              <w:bottom w:val="nil"/>
              <w:right w:val="nil"/>
            </w:tcBorders>
          </w:tcPr>
          <w:p w14:paraId="4F3A6B4E" w14:textId="28E9ED1F" w:rsidR="00990030" w:rsidRPr="00B008A6" w:rsidRDefault="006E2ECC" w:rsidP="00990030">
            <w:pPr>
              <w:rPr>
                <w:rFonts w:cs="Arial"/>
                <w:i/>
                <w:sz w:val="20"/>
                <w:szCs w:val="20"/>
              </w:rPr>
            </w:pPr>
            <w:r w:rsidRPr="00B008A6">
              <w:rPr>
                <w:rFonts w:cs="Arial"/>
                <w:i/>
                <w:sz w:val="20"/>
                <w:szCs w:val="20"/>
              </w:rPr>
              <w:t>Tenant credit</w:t>
            </w:r>
            <w:r w:rsidR="00990030" w:rsidRPr="00B008A6">
              <w:rPr>
                <w:rFonts w:cs="Arial"/>
                <w:i/>
                <w:sz w:val="20"/>
                <w:szCs w:val="20"/>
              </w:rPr>
              <w:t xml:space="preserve"> risk: the property </w:t>
            </w:r>
            <w:r w:rsidRPr="00B008A6">
              <w:rPr>
                <w:rFonts w:cs="Arial"/>
                <w:i/>
                <w:sz w:val="20"/>
                <w:szCs w:val="20"/>
              </w:rPr>
              <w:t>is fully occupied on a long-term master-lease</w:t>
            </w:r>
            <w:r w:rsidR="00990030" w:rsidRPr="00B008A6">
              <w:rPr>
                <w:rFonts w:cs="Arial"/>
                <w:i/>
                <w:sz w:val="20"/>
                <w:szCs w:val="20"/>
              </w:rPr>
              <w:t>.</w:t>
            </w:r>
            <w:r w:rsidR="007F4BFD" w:rsidRPr="00B008A6">
              <w:rPr>
                <w:rFonts w:cs="Arial"/>
                <w:i/>
                <w:sz w:val="20"/>
                <w:szCs w:val="20"/>
              </w:rPr>
              <w:t xml:space="preserve"> Credit risk is mitigated by a rental guarantee from</w:t>
            </w:r>
            <w:r w:rsidR="006C4DEA" w:rsidRPr="00B008A6">
              <w:rPr>
                <w:rFonts w:cs="Arial"/>
                <w:i/>
                <w:sz w:val="20"/>
                <w:szCs w:val="20"/>
              </w:rPr>
              <w:t xml:space="preserve"> St Luke’s </w:t>
            </w:r>
            <w:r w:rsidR="003C2827">
              <w:rPr>
                <w:rFonts w:cs="Arial"/>
                <w:i/>
                <w:sz w:val="20"/>
                <w:szCs w:val="20"/>
              </w:rPr>
              <w:t>Foundation</w:t>
            </w:r>
            <w:r w:rsidR="006C4DEA" w:rsidRPr="00B008A6">
              <w:rPr>
                <w:rFonts w:cs="Arial"/>
                <w:i/>
                <w:sz w:val="20"/>
                <w:szCs w:val="20"/>
              </w:rPr>
              <w:t>.</w:t>
            </w:r>
          </w:p>
          <w:p w14:paraId="6B71D430" w14:textId="77777777" w:rsidR="006C4DEA" w:rsidRPr="00B008A6" w:rsidRDefault="006C4DEA" w:rsidP="00990030">
            <w:pPr>
              <w:rPr>
                <w:rFonts w:cs="Arial"/>
                <w:i/>
                <w:sz w:val="20"/>
                <w:szCs w:val="20"/>
              </w:rPr>
            </w:pPr>
          </w:p>
          <w:p w14:paraId="47C5EB23" w14:textId="53948E4F" w:rsidR="006C4DEA" w:rsidRPr="00B008A6" w:rsidRDefault="006C4DEA" w:rsidP="00990030">
            <w:pPr>
              <w:rPr>
                <w:rFonts w:cs="Arial"/>
                <w:i/>
                <w:sz w:val="20"/>
                <w:szCs w:val="20"/>
                <w:lang w:eastAsia="ja-JP"/>
              </w:rPr>
            </w:pPr>
            <w:r w:rsidRPr="00B008A6">
              <w:rPr>
                <w:rFonts w:cs="Arial"/>
                <w:i/>
                <w:sz w:val="20"/>
                <w:szCs w:val="20"/>
                <w:lang w:eastAsia="ja-JP"/>
              </w:rPr>
              <w:t>In the worst-case scenario, the property could be re-leased to an</w:t>
            </w:r>
            <w:r w:rsidR="001012BC" w:rsidRPr="00B008A6">
              <w:rPr>
                <w:rFonts w:cs="Arial"/>
                <w:i/>
                <w:sz w:val="20"/>
                <w:szCs w:val="20"/>
                <w:lang w:eastAsia="ja-JP"/>
              </w:rPr>
              <w:t>other hospital operator or repositioned as a multi-tenant property</w:t>
            </w:r>
            <w:r w:rsidR="00240F57" w:rsidRPr="00B008A6">
              <w:rPr>
                <w:rFonts w:cs="Arial"/>
                <w:i/>
                <w:sz w:val="20"/>
                <w:szCs w:val="20"/>
                <w:lang w:eastAsia="ja-JP"/>
              </w:rPr>
              <w:t xml:space="preserve"> focusing on clinics and office tenants, with limited capex requirement</w:t>
            </w:r>
            <w:r w:rsidR="000F280A" w:rsidRPr="00B008A6">
              <w:rPr>
                <w:rFonts w:cs="Arial"/>
                <w:i/>
                <w:sz w:val="20"/>
                <w:szCs w:val="20"/>
                <w:lang w:eastAsia="ja-JP"/>
              </w:rPr>
              <w:t xml:space="preserve"> for</w:t>
            </w:r>
            <w:r w:rsidR="00A459DD" w:rsidRPr="00B008A6">
              <w:rPr>
                <w:rFonts w:cs="Arial"/>
                <w:i/>
                <w:sz w:val="20"/>
                <w:szCs w:val="20"/>
                <w:lang w:eastAsia="ja-JP"/>
              </w:rPr>
              <w:t xml:space="preserve"> conversion.</w:t>
            </w:r>
          </w:p>
          <w:p w14:paraId="6AAFAD25" w14:textId="77777777" w:rsidR="006400CC" w:rsidRPr="00B008A6" w:rsidRDefault="006400CC" w:rsidP="001D01EC">
            <w:pPr>
              <w:rPr>
                <w:rFonts w:cs="Arial"/>
                <w:i/>
                <w:sz w:val="20"/>
                <w:szCs w:val="20"/>
              </w:rPr>
            </w:pPr>
          </w:p>
          <w:p w14:paraId="0358C376" w14:textId="79B8F397" w:rsidR="003B100B" w:rsidRDefault="00990030" w:rsidP="00990030">
            <w:pPr>
              <w:rPr>
                <w:rFonts w:cs="Arial"/>
                <w:i/>
                <w:sz w:val="20"/>
                <w:szCs w:val="20"/>
              </w:rPr>
            </w:pPr>
            <w:r w:rsidRPr="00B008A6">
              <w:rPr>
                <w:rFonts w:cs="Arial"/>
                <w:i/>
                <w:sz w:val="20"/>
                <w:szCs w:val="20"/>
              </w:rPr>
              <w:t xml:space="preserve">Exit liquidity </w:t>
            </w:r>
            <w:proofErr w:type="gramStart"/>
            <w:r w:rsidRPr="00B008A6">
              <w:rPr>
                <w:rFonts w:cs="Arial"/>
                <w:i/>
                <w:sz w:val="20"/>
                <w:szCs w:val="20"/>
              </w:rPr>
              <w:t>risk:</w:t>
            </w:r>
            <w:proofErr w:type="gramEnd"/>
            <w:r w:rsidRPr="00B008A6">
              <w:rPr>
                <w:rFonts w:cs="Arial"/>
                <w:i/>
                <w:sz w:val="20"/>
                <w:szCs w:val="20"/>
              </w:rPr>
              <w:t xml:space="preserve"> is mitigated by a) the discounted entry price and benchmarking of exit pricing to current market price points, b) the depth of the buyer market for mid-sized </w:t>
            </w:r>
            <w:r w:rsidR="0012313F" w:rsidRPr="00B008A6">
              <w:rPr>
                <w:rFonts w:cs="Arial"/>
                <w:i/>
                <w:sz w:val="20"/>
                <w:szCs w:val="20"/>
              </w:rPr>
              <w:t>healthcare/commercial</w:t>
            </w:r>
            <w:r w:rsidRPr="00B008A6">
              <w:rPr>
                <w:rFonts w:cs="Arial"/>
                <w:i/>
                <w:sz w:val="20"/>
                <w:szCs w:val="20"/>
              </w:rPr>
              <w:t xml:space="preserve"> assets, c) the quality of the building and location.</w:t>
            </w:r>
          </w:p>
          <w:p w14:paraId="1F53FD49" w14:textId="77777777" w:rsidR="003F648A" w:rsidRDefault="003F648A" w:rsidP="001D01EC">
            <w:pPr>
              <w:rPr>
                <w:rFonts w:cs="Arial"/>
                <w:i/>
                <w:sz w:val="20"/>
                <w:szCs w:val="20"/>
              </w:rPr>
            </w:pPr>
          </w:p>
          <w:p w14:paraId="6D796503" w14:textId="0821A92D" w:rsidR="003F648A" w:rsidRPr="00B008A6" w:rsidRDefault="003F648A" w:rsidP="00990030">
            <w:pPr>
              <w:rPr>
                <w:rFonts w:cs="Arial"/>
                <w:i/>
                <w:sz w:val="20"/>
                <w:szCs w:val="20"/>
              </w:rPr>
            </w:pPr>
            <w:r w:rsidRPr="00E87B6C">
              <w:rPr>
                <w:rFonts w:cs="Arial"/>
                <w:i/>
                <w:sz w:val="20"/>
                <w:szCs w:val="20"/>
              </w:rPr>
              <w:t xml:space="preserve">Inflation risk: </w:t>
            </w:r>
            <w:r w:rsidR="0045623F" w:rsidRPr="00E87B6C">
              <w:rPr>
                <w:rFonts w:cs="Arial"/>
                <w:i/>
                <w:sz w:val="20"/>
                <w:szCs w:val="20"/>
              </w:rPr>
              <w:t>F</w:t>
            </w:r>
            <w:r w:rsidR="00100B3D" w:rsidRPr="00E87B6C">
              <w:rPr>
                <w:rFonts w:cs="Arial"/>
                <w:i/>
                <w:sz w:val="20"/>
                <w:szCs w:val="20"/>
              </w:rPr>
              <w:t>orecasts indicate that</w:t>
            </w:r>
            <w:r w:rsidR="0045623F" w:rsidRPr="00E87B6C">
              <w:rPr>
                <w:rFonts w:cs="Arial"/>
                <w:i/>
                <w:sz w:val="20"/>
                <w:szCs w:val="20"/>
              </w:rPr>
              <w:t xml:space="preserve"> </w:t>
            </w:r>
            <w:r w:rsidR="00FB1AF9" w:rsidRPr="00E87B6C">
              <w:rPr>
                <w:rFonts w:cs="Arial"/>
                <w:i/>
                <w:sz w:val="20"/>
                <w:szCs w:val="20"/>
              </w:rPr>
              <w:t xml:space="preserve">current </w:t>
            </w:r>
            <w:r w:rsidR="0045623F" w:rsidRPr="00E87B6C">
              <w:rPr>
                <w:rFonts w:cs="Arial"/>
                <w:i/>
                <w:sz w:val="20"/>
                <w:szCs w:val="20"/>
              </w:rPr>
              <w:t>inflation</w:t>
            </w:r>
            <w:r w:rsidR="00FB1AF9" w:rsidRPr="00E87B6C">
              <w:rPr>
                <w:rFonts w:cs="Arial"/>
                <w:i/>
                <w:sz w:val="20"/>
                <w:szCs w:val="20"/>
              </w:rPr>
              <w:t>ary pressures are cost-driven and</w:t>
            </w:r>
            <w:r w:rsidR="009B3809" w:rsidRPr="00E87B6C">
              <w:rPr>
                <w:rFonts w:cs="Arial"/>
                <w:i/>
                <w:sz w:val="20"/>
                <w:szCs w:val="20"/>
              </w:rPr>
              <w:t xml:space="preserve"> </w:t>
            </w:r>
            <w:r w:rsidR="00984B1D" w:rsidRPr="00E87B6C">
              <w:rPr>
                <w:rFonts w:cs="Arial"/>
                <w:i/>
                <w:sz w:val="20"/>
                <w:szCs w:val="20"/>
              </w:rPr>
              <w:t xml:space="preserve">likely to be </w:t>
            </w:r>
            <w:r w:rsidR="000F3F4D" w:rsidRPr="00E87B6C">
              <w:rPr>
                <w:rFonts w:cs="Arial"/>
                <w:i/>
                <w:sz w:val="20"/>
                <w:szCs w:val="20"/>
              </w:rPr>
              <w:t>transitory. Nonetheless,</w:t>
            </w:r>
            <w:r w:rsidR="008D7CF3" w:rsidRPr="00E87B6C">
              <w:rPr>
                <w:rFonts w:cs="Arial"/>
                <w:i/>
                <w:sz w:val="20"/>
                <w:szCs w:val="20"/>
              </w:rPr>
              <w:t xml:space="preserve"> the lease term allows for rent reviews every</w:t>
            </w:r>
            <w:r w:rsidR="00196C19" w:rsidRPr="00E87B6C">
              <w:rPr>
                <w:rFonts w:cs="Arial"/>
                <w:i/>
                <w:sz w:val="20"/>
                <w:szCs w:val="20"/>
              </w:rPr>
              <w:t xml:space="preserve"> 5 </w:t>
            </w:r>
            <w:r w:rsidR="00196C19" w:rsidRPr="00E87B6C">
              <w:rPr>
                <w:rFonts w:cs="Arial"/>
                <w:i/>
                <w:sz w:val="20"/>
                <w:szCs w:val="20"/>
              </w:rPr>
              <w:lastRenderedPageBreak/>
              <w:t>years on a negotiat</w:t>
            </w:r>
            <w:r w:rsidR="004E2EF5" w:rsidRPr="00E87B6C">
              <w:rPr>
                <w:rFonts w:cs="Arial"/>
                <w:i/>
                <w:sz w:val="20"/>
                <w:szCs w:val="20"/>
              </w:rPr>
              <w:t>ed</w:t>
            </w:r>
            <w:r w:rsidR="00196C19" w:rsidRPr="00E87B6C">
              <w:rPr>
                <w:rFonts w:cs="Arial"/>
                <w:i/>
                <w:sz w:val="20"/>
                <w:szCs w:val="20"/>
              </w:rPr>
              <w:t xml:space="preserve"> basis, which</w:t>
            </w:r>
            <w:r w:rsidR="0069777B" w:rsidRPr="00E87B6C">
              <w:rPr>
                <w:rFonts w:cs="Arial"/>
                <w:i/>
                <w:sz w:val="20"/>
                <w:szCs w:val="20"/>
              </w:rPr>
              <w:t xml:space="preserve"> could support modest rental upside</w:t>
            </w:r>
            <w:r w:rsidR="00147516" w:rsidRPr="00E87B6C">
              <w:rPr>
                <w:rFonts w:cs="Arial"/>
                <w:i/>
                <w:sz w:val="20"/>
                <w:szCs w:val="20"/>
              </w:rPr>
              <w:t xml:space="preserve"> albeit </w:t>
            </w:r>
            <w:r w:rsidR="003A1670" w:rsidRPr="00E87B6C">
              <w:rPr>
                <w:rFonts w:cs="Arial"/>
                <w:i/>
                <w:sz w:val="20"/>
                <w:szCs w:val="20"/>
              </w:rPr>
              <w:t>not</w:t>
            </w:r>
            <w:r w:rsidR="00D302FB" w:rsidRPr="00E87B6C">
              <w:rPr>
                <w:rFonts w:cs="Arial"/>
                <w:i/>
                <w:sz w:val="20"/>
                <w:szCs w:val="20"/>
              </w:rPr>
              <w:t xml:space="preserve"> assumed in our base-case.</w:t>
            </w:r>
          </w:p>
          <w:p w14:paraId="3F675769" w14:textId="77777777" w:rsidR="001D01EC" w:rsidRPr="006D7375" w:rsidRDefault="001D01EC" w:rsidP="001D01EC">
            <w:pPr>
              <w:rPr>
                <w:rFonts w:cs="Arial"/>
                <w:i/>
                <w:color w:val="FF0000"/>
                <w:sz w:val="20"/>
              </w:rPr>
            </w:pPr>
          </w:p>
        </w:tc>
      </w:tr>
      <w:tr w:rsidR="001D01EC" w:rsidRPr="00404C9F" w14:paraId="05370146" w14:textId="77777777" w:rsidTr="466C4D70">
        <w:tc>
          <w:tcPr>
            <w:tcW w:w="4219" w:type="dxa"/>
            <w:tcBorders>
              <w:top w:val="nil"/>
              <w:left w:val="nil"/>
              <w:bottom w:val="nil"/>
              <w:right w:val="nil"/>
            </w:tcBorders>
          </w:tcPr>
          <w:p w14:paraId="2C0EA7E1" w14:textId="77777777" w:rsidR="001D01EC" w:rsidRPr="006D7375" w:rsidRDefault="001D01EC" w:rsidP="001D01EC">
            <w:pPr>
              <w:rPr>
                <w:rFonts w:cs="Arial"/>
                <w:sz w:val="20"/>
              </w:rPr>
            </w:pPr>
            <w:r w:rsidRPr="006D7375">
              <w:rPr>
                <w:rFonts w:cs="Arial"/>
                <w:sz w:val="20"/>
                <w:u w:val="single"/>
              </w:rPr>
              <w:lastRenderedPageBreak/>
              <w:t>Priority Issues for Due Diligence</w:t>
            </w:r>
          </w:p>
          <w:p w14:paraId="494B342F" w14:textId="77777777" w:rsidR="001D01EC" w:rsidRPr="006D7375" w:rsidRDefault="001D01EC" w:rsidP="001D01EC">
            <w:pPr>
              <w:rPr>
                <w:rFonts w:cs="Arial"/>
                <w:sz w:val="20"/>
              </w:rPr>
            </w:pPr>
          </w:p>
          <w:p w14:paraId="651DD9EC" w14:textId="77777777" w:rsidR="001D01EC" w:rsidRPr="006D7375" w:rsidRDefault="001D01EC" w:rsidP="001D01EC">
            <w:pPr>
              <w:rPr>
                <w:rFonts w:cs="Arial"/>
                <w:sz w:val="20"/>
              </w:rPr>
            </w:pPr>
          </w:p>
        </w:tc>
        <w:tc>
          <w:tcPr>
            <w:tcW w:w="5562" w:type="dxa"/>
            <w:tcBorders>
              <w:top w:val="nil"/>
              <w:left w:val="nil"/>
              <w:bottom w:val="nil"/>
              <w:right w:val="nil"/>
            </w:tcBorders>
          </w:tcPr>
          <w:p w14:paraId="0F6D61F0" w14:textId="77777777" w:rsidR="00A71038" w:rsidRPr="00163BD9" w:rsidRDefault="00A71038" w:rsidP="00A71038">
            <w:pPr>
              <w:pStyle w:val="ListParagraph"/>
              <w:numPr>
                <w:ilvl w:val="0"/>
                <w:numId w:val="36"/>
              </w:numPr>
              <w:spacing w:before="40" w:after="40"/>
              <w:rPr>
                <w:rFonts w:cs="Arial"/>
                <w:i/>
                <w:szCs w:val="22"/>
                <w:lang w:eastAsia="ja-JP"/>
              </w:rPr>
            </w:pPr>
            <w:r w:rsidRPr="00163BD9">
              <w:rPr>
                <w:rFonts w:cs="Arial" w:hint="eastAsia"/>
                <w:i/>
                <w:szCs w:val="22"/>
                <w:lang w:eastAsia="ja-JP"/>
              </w:rPr>
              <w:t>PML</w:t>
            </w:r>
          </w:p>
          <w:p w14:paraId="3F4A9AA6" w14:textId="77777777" w:rsidR="00A71038" w:rsidRDefault="00A71038" w:rsidP="006E5223">
            <w:pPr>
              <w:pStyle w:val="ListParagraph"/>
              <w:numPr>
                <w:ilvl w:val="0"/>
                <w:numId w:val="36"/>
              </w:numPr>
              <w:spacing w:before="40" w:after="40"/>
              <w:rPr>
                <w:rFonts w:cs="Arial"/>
                <w:i/>
                <w:szCs w:val="22"/>
                <w:lang w:eastAsia="ja-JP"/>
              </w:rPr>
            </w:pPr>
            <w:r w:rsidRPr="00163BD9">
              <w:rPr>
                <w:rFonts w:cs="Arial" w:hint="eastAsia"/>
                <w:i/>
                <w:szCs w:val="22"/>
                <w:lang w:eastAsia="ja-JP"/>
              </w:rPr>
              <w:t>Capex</w:t>
            </w:r>
          </w:p>
          <w:p w14:paraId="0F4732C1" w14:textId="4DC5FB68" w:rsidR="00A71038" w:rsidRPr="00F3521B" w:rsidRDefault="00A71038" w:rsidP="006E5223">
            <w:pPr>
              <w:pStyle w:val="ListParagraph"/>
              <w:numPr>
                <w:ilvl w:val="0"/>
                <w:numId w:val="36"/>
              </w:numPr>
              <w:spacing w:before="40" w:after="40"/>
              <w:rPr>
                <w:rFonts w:cs="Arial"/>
                <w:i/>
                <w:szCs w:val="22"/>
                <w:lang w:eastAsia="ja-JP"/>
              </w:rPr>
            </w:pPr>
            <w:r w:rsidRPr="00A71038">
              <w:rPr>
                <w:rFonts w:cs="Arial" w:hint="eastAsia"/>
                <w:i/>
                <w:lang w:eastAsia="ja-JP"/>
              </w:rPr>
              <w:t>Building code compliance</w:t>
            </w:r>
            <w:r w:rsidRPr="00A71038">
              <w:rPr>
                <w:rFonts w:cs="Arial"/>
                <w:i/>
                <w:lang w:eastAsia="ja-JP"/>
              </w:rPr>
              <w:t xml:space="preserve"> </w:t>
            </w:r>
          </w:p>
          <w:p w14:paraId="2F4F2974" w14:textId="5C1AF480" w:rsidR="00F3521B" w:rsidRPr="00B008A6" w:rsidRDefault="00F3521B" w:rsidP="006E5223">
            <w:pPr>
              <w:pStyle w:val="ListParagraph"/>
              <w:numPr>
                <w:ilvl w:val="0"/>
                <w:numId w:val="36"/>
              </w:numPr>
              <w:spacing w:before="40" w:after="40"/>
              <w:rPr>
                <w:rFonts w:cs="Arial"/>
                <w:i/>
                <w:szCs w:val="22"/>
                <w:lang w:eastAsia="ja-JP"/>
              </w:rPr>
            </w:pPr>
            <w:r>
              <w:rPr>
                <w:rFonts w:eastAsiaTheme="minorEastAsia" w:cs="Arial" w:hint="eastAsia"/>
                <w:i/>
                <w:lang w:eastAsia="ja-JP"/>
              </w:rPr>
              <w:t>T</w:t>
            </w:r>
            <w:r>
              <w:rPr>
                <w:rFonts w:eastAsiaTheme="minorEastAsia" w:cs="Arial"/>
                <w:i/>
                <w:lang w:eastAsia="ja-JP"/>
              </w:rPr>
              <w:t>enant credit risk</w:t>
            </w:r>
          </w:p>
          <w:p w14:paraId="0C5A7494" w14:textId="77777777" w:rsidR="001D01EC" w:rsidRPr="00B008A6" w:rsidRDefault="001D01EC" w:rsidP="00A71038">
            <w:pPr>
              <w:rPr>
                <w:rFonts w:eastAsia="Times New Roman" w:cs="Arial"/>
                <w:i/>
                <w:sz w:val="20"/>
                <w:lang w:eastAsia="ja-JP"/>
              </w:rPr>
            </w:pPr>
          </w:p>
        </w:tc>
      </w:tr>
      <w:tr w:rsidR="001D01EC" w:rsidRPr="00404C9F" w14:paraId="0864E2DC" w14:textId="77777777" w:rsidTr="466C4D70">
        <w:tc>
          <w:tcPr>
            <w:tcW w:w="4219" w:type="dxa"/>
            <w:tcBorders>
              <w:top w:val="nil"/>
              <w:left w:val="nil"/>
              <w:bottom w:val="nil"/>
              <w:right w:val="nil"/>
            </w:tcBorders>
          </w:tcPr>
          <w:p w14:paraId="2A38940D" w14:textId="77777777" w:rsidR="001D01EC" w:rsidRPr="00521FB1" w:rsidRDefault="001D01EC" w:rsidP="001D01EC">
            <w:pPr>
              <w:rPr>
                <w:rFonts w:cs="Arial"/>
                <w:sz w:val="20"/>
              </w:rPr>
            </w:pPr>
            <w:r>
              <w:rPr>
                <w:rFonts w:cs="Arial"/>
                <w:sz w:val="20"/>
                <w:u w:val="single"/>
              </w:rPr>
              <w:t>Conflicts of Interest</w:t>
            </w:r>
          </w:p>
        </w:tc>
        <w:tc>
          <w:tcPr>
            <w:tcW w:w="5562" w:type="dxa"/>
            <w:tcBorders>
              <w:top w:val="nil"/>
              <w:left w:val="nil"/>
              <w:bottom w:val="nil"/>
              <w:right w:val="nil"/>
            </w:tcBorders>
          </w:tcPr>
          <w:p w14:paraId="6A1D7D82" w14:textId="55AFB17C" w:rsidR="001D01EC" w:rsidRPr="006D7375" w:rsidRDefault="001B7E95" w:rsidP="001D01EC">
            <w:pPr>
              <w:rPr>
                <w:rFonts w:cs="Arial"/>
                <w:i/>
                <w:color w:val="FF0000"/>
                <w:sz w:val="20"/>
              </w:rPr>
            </w:pPr>
            <w:r w:rsidRPr="0075147E">
              <w:rPr>
                <w:rFonts w:cs="Arial"/>
                <w:i/>
                <w:sz w:val="20"/>
              </w:rPr>
              <w:t xml:space="preserve">The </w:t>
            </w:r>
            <w:r>
              <w:rPr>
                <w:rFonts w:cs="Arial"/>
                <w:i/>
                <w:sz w:val="20"/>
              </w:rPr>
              <w:t xml:space="preserve">Transaction </w:t>
            </w:r>
            <w:r w:rsidRPr="0075147E">
              <w:rPr>
                <w:rFonts w:cs="Arial"/>
                <w:i/>
                <w:sz w:val="20"/>
              </w:rPr>
              <w:t>Sponsor and Fund team confirms no conflict of interests.</w:t>
            </w:r>
          </w:p>
        </w:tc>
      </w:tr>
      <w:tr w:rsidR="001D01EC" w:rsidRPr="00404C9F" w14:paraId="1C2963D5" w14:textId="77777777" w:rsidTr="466C4D70">
        <w:tc>
          <w:tcPr>
            <w:tcW w:w="4219" w:type="dxa"/>
            <w:tcBorders>
              <w:top w:val="nil"/>
              <w:left w:val="nil"/>
              <w:bottom w:val="nil"/>
              <w:right w:val="nil"/>
            </w:tcBorders>
          </w:tcPr>
          <w:p w14:paraId="215FC45A" w14:textId="77777777" w:rsidR="001D01EC" w:rsidRPr="006D7375" w:rsidRDefault="001D01EC" w:rsidP="001D01EC">
            <w:pPr>
              <w:rPr>
                <w:rFonts w:cs="Arial"/>
                <w:sz w:val="20"/>
              </w:rPr>
            </w:pPr>
            <w:r w:rsidRPr="006D7375">
              <w:rPr>
                <w:rFonts w:cs="Arial"/>
                <w:sz w:val="20"/>
                <w:u w:val="single"/>
              </w:rPr>
              <w:t>Recommendation</w:t>
            </w:r>
          </w:p>
        </w:tc>
        <w:tc>
          <w:tcPr>
            <w:tcW w:w="5562" w:type="dxa"/>
            <w:tcBorders>
              <w:top w:val="nil"/>
              <w:left w:val="nil"/>
              <w:bottom w:val="nil"/>
              <w:right w:val="nil"/>
            </w:tcBorders>
          </w:tcPr>
          <w:p w14:paraId="7D0D2485" w14:textId="77777777" w:rsidR="008C7419" w:rsidRPr="00A241FE" w:rsidRDefault="008C7419" w:rsidP="008C7419">
            <w:pPr>
              <w:rPr>
                <w:rFonts w:cs="Arial"/>
                <w:i/>
                <w:sz w:val="20"/>
              </w:rPr>
            </w:pPr>
            <w:r w:rsidRPr="00A241FE">
              <w:rPr>
                <w:rFonts w:cs="Arial"/>
                <w:i/>
                <w:sz w:val="20"/>
              </w:rPr>
              <w:t xml:space="preserve">The </w:t>
            </w:r>
            <w:r>
              <w:rPr>
                <w:rFonts w:cs="Arial"/>
                <w:i/>
                <w:sz w:val="20"/>
              </w:rPr>
              <w:t xml:space="preserve">Transaction </w:t>
            </w:r>
            <w:r w:rsidRPr="00A241FE">
              <w:rPr>
                <w:rFonts w:cs="Arial"/>
                <w:i/>
                <w:sz w:val="20"/>
              </w:rPr>
              <w:t xml:space="preserve">Sponsor requests a recommendation to the Management Company that: </w:t>
            </w:r>
          </w:p>
          <w:p w14:paraId="7C3F0463" w14:textId="77777777" w:rsidR="008C7419" w:rsidRDefault="008C7419" w:rsidP="008C7419">
            <w:pPr>
              <w:pStyle w:val="ListParagraph"/>
              <w:numPr>
                <w:ilvl w:val="0"/>
                <w:numId w:val="37"/>
              </w:numPr>
              <w:rPr>
                <w:rFonts w:eastAsiaTheme="minorEastAsia" w:cs="Arial"/>
                <w:i/>
                <w:szCs w:val="22"/>
              </w:rPr>
            </w:pPr>
            <w:r w:rsidRPr="00A241FE">
              <w:rPr>
                <w:rFonts w:eastAsiaTheme="minorEastAsia" w:cs="Arial"/>
                <w:i/>
                <w:szCs w:val="22"/>
              </w:rPr>
              <w:t>All due diligence expenditures including legal and entity setup expenditures associated with the transaction be authorized.</w:t>
            </w:r>
          </w:p>
          <w:p w14:paraId="1A59C3D6" w14:textId="3AC65514" w:rsidR="00FE37EB" w:rsidRPr="00B008A6" w:rsidRDefault="00FE37EB" w:rsidP="006E5223">
            <w:pPr>
              <w:pStyle w:val="ListParagraph"/>
              <w:numPr>
                <w:ilvl w:val="0"/>
                <w:numId w:val="37"/>
              </w:numPr>
              <w:rPr>
                <w:rFonts w:eastAsiaTheme="minorEastAsia" w:cs="Arial"/>
                <w:i/>
                <w:szCs w:val="22"/>
              </w:rPr>
            </w:pPr>
            <w:r w:rsidRPr="00D942F2">
              <w:rPr>
                <w:rFonts w:cs="Arial"/>
                <w:i/>
              </w:rPr>
              <w:t xml:space="preserve">A second due diligence report covering any outstanding items will be issued to the IC with a request for a final recommendation. </w:t>
            </w:r>
            <w:r w:rsidR="00FE2BF2">
              <w:rPr>
                <w:rFonts w:cs="Arial"/>
                <w:i/>
              </w:rPr>
              <w:t xml:space="preserve">This will include </w:t>
            </w:r>
            <w:r w:rsidR="00FE2BF2" w:rsidRPr="00884E77">
              <w:rPr>
                <w:rFonts w:cs="Arial"/>
                <w:i/>
              </w:rPr>
              <w:t xml:space="preserve">due diligence items, the final deal structure, final debt terms and any resulting adjustment to the project underwriting or other material changes.  </w:t>
            </w:r>
          </w:p>
          <w:p w14:paraId="798CA8FF" w14:textId="6101BA6D" w:rsidR="00884E77" w:rsidRPr="00533E0B" w:rsidRDefault="008C7419" w:rsidP="006E5223">
            <w:pPr>
              <w:pStyle w:val="ListParagraph"/>
              <w:numPr>
                <w:ilvl w:val="0"/>
                <w:numId w:val="37"/>
              </w:numPr>
              <w:rPr>
                <w:rFonts w:eastAsiaTheme="minorEastAsia" w:cs="Arial"/>
                <w:i/>
                <w:szCs w:val="22"/>
              </w:rPr>
            </w:pPr>
            <w:r w:rsidRPr="00A24AC9">
              <w:rPr>
                <w:rFonts w:cs="Arial"/>
                <w:i/>
              </w:rPr>
              <w:t xml:space="preserve">Upon satisfactory completion of due diligence and </w:t>
            </w:r>
            <w:r w:rsidR="00B51BB0">
              <w:rPr>
                <w:rFonts w:cs="Arial"/>
                <w:i/>
              </w:rPr>
              <w:t>subject to</w:t>
            </w:r>
            <w:r w:rsidRPr="00A24AC9">
              <w:rPr>
                <w:rFonts w:cs="Arial"/>
                <w:i/>
              </w:rPr>
              <w:t xml:space="preserve"> any </w:t>
            </w:r>
            <w:proofErr w:type="gramStart"/>
            <w:r w:rsidRPr="00A24AC9">
              <w:rPr>
                <w:rFonts w:cs="Arial"/>
                <w:i/>
              </w:rPr>
              <w:t>conditions</w:t>
            </w:r>
            <w:proofErr w:type="gramEnd"/>
            <w:r w:rsidRPr="00A24AC9">
              <w:rPr>
                <w:rFonts w:cs="Arial"/>
                <w:i/>
              </w:rPr>
              <w:t xml:space="preserve"> precedent, a </w:t>
            </w:r>
            <w:r w:rsidR="008B1369">
              <w:rPr>
                <w:rFonts w:cs="Arial"/>
                <w:i/>
              </w:rPr>
              <w:t xml:space="preserve">binding purchase </w:t>
            </w:r>
            <w:r w:rsidRPr="00A24AC9">
              <w:rPr>
                <w:rFonts w:cs="Arial"/>
                <w:i/>
              </w:rPr>
              <w:t xml:space="preserve">contract for Project </w:t>
            </w:r>
            <w:r>
              <w:rPr>
                <w:rFonts w:cs="Arial"/>
                <w:i/>
              </w:rPr>
              <w:t>Saint</w:t>
            </w:r>
            <w:r w:rsidRPr="00A24AC9">
              <w:rPr>
                <w:rFonts w:cs="Arial"/>
                <w:i/>
              </w:rPr>
              <w:t xml:space="preserve"> </w:t>
            </w:r>
            <w:r w:rsidR="00B51BB0">
              <w:rPr>
                <w:rFonts w:cs="Arial"/>
                <w:i/>
              </w:rPr>
              <w:t xml:space="preserve">will be executed </w:t>
            </w:r>
            <w:r w:rsidRPr="00A24AC9">
              <w:rPr>
                <w:rFonts w:cs="Arial"/>
                <w:i/>
              </w:rPr>
              <w:t xml:space="preserve">at a purchase price of </w:t>
            </w:r>
            <w:r w:rsidRPr="0004193E">
              <w:rPr>
                <w:rFonts w:cs="Arial"/>
                <w:i/>
              </w:rPr>
              <w:t xml:space="preserve">JPY </w:t>
            </w:r>
            <w:r>
              <w:rPr>
                <w:rFonts w:cs="Arial"/>
                <w:i/>
              </w:rPr>
              <w:t>3.3</w:t>
            </w:r>
            <w:r w:rsidRPr="00BA014C">
              <w:rPr>
                <w:rFonts w:cs="Arial"/>
                <w:i/>
              </w:rPr>
              <w:t xml:space="preserve"> billion</w:t>
            </w:r>
            <w:r w:rsidR="00696AC7">
              <w:rPr>
                <w:rFonts w:cs="Arial"/>
                <w:i/>
              </w:rPr>
              <w:t xml:space="preserve"> </w:t>
            </w:r>
            <w:r w:rsidR="00696AC7" w:rsidRPr="00533E0B">
              <w:rPr>
                <w:rFonts w:cs="Arial"/>
                <w:i/>
              </w:rPr>
              <w:t>around December-end 2023</w:t>
            </w:r>
            <w:r w:rsidRPr="00533E0B">
              <w:rPr>
                <w:rFonts w:cs="Arial"/>
                <w:i/>
              </w:rPr>
              <w:t>. It will be entered into by a newly established shell SPC</w:t>
            </w:r>
            <w:r w:rsidR="00884E77" w:rsidRPr="00533E0B">
              <w:rPr>
                <w:rFonts w:cs="Arial"/>
                <w:i/>
              </w:rPr>
              <w:t xml:space="preserve"> under the base-case assumption.</w:t>
            </w:r>
          </w:p>
          <w:p w14:paraId="213E496B" w14:textId="45308BBC" w:rsidR="00840105" w:rsidRPr="00533E0B" w:rsidRDefault="008C7419" w:rsidP="00B008A6">
            <w:pPr>
              <w:pStyle w:val="ListParagraph"/>
              <w:numPr>
                <w:ilvl w:val="0"/>
                <w:numId w:val="37"/>
              </w:numPr>
              <w:rPr>
                <w:rFonts w:cs="Arial"/>
                <w:i/>
              </w:rPr>
            </w:pPr>
            <w:r w:rsidRPr="00533E0B">
              <w:rPr>
                <w:rFonts w:cs="Arial"/>
                <w:i/>
              </w:rPr>
              <w:t xml:space="preserve">The acquisition will be completed around </w:t>
            </w:r>
            <w:r w:rsidR="001423B3" w:rsidRPr="00533E0B">
              <w:rPr>
                <w:rFonts w:cs="Arial"/>
                <w:i/>
              </w:rPr>
              <w:t>April</w:t>
            </w:r>
            <w:r w:rsidRPr="00533E0B">
              <w:rPr>
                <w:rFonts w:cs="Arial"/>
                <w:i/>
              </w:rPr>
              <w:t>-end 202</w:t>
            </w:r>
            <w:r w:rsidR="00014FF7" w:rsidRPr="00533E0B">
              <w:rPr>
                <w:rFonts w:cs="Arial"/>
                <w:i/>
              </w:rPr>
              <w:t>4</w:t>
            </w:r>
            <w:r w:rsidR="008F6D4E" w:rsidRPr="00533E0B">
              <w:rPr>
                <w:rFonts w:cs="Arial"/>
                <w:i/>
              </w:rPr>
              <w:t>.</w:t>
            </w:r>
          </w:p>
          <w:p w14:paraId="7C030D7D" w14:textId="77777777" w:rsidR="001D01EC" w:rsidRPr="006D7375" w:rsidRDefault="001D01EC" w:rsidP="00FE37EB">
            <w:pPr>
              <w:rPr>
                <w:rFonts w:cs="Arial"/>
                <w:i/>
                <w:color w:val="FF0000"/>
                <w:sz w:val="20"/>
              </w:rPr>
            </w:pPr>
          </w:p>
        </w:tc>
      </w:tr>
    </w:tbl>
    <w:p w14:paraId="7AE799BF" w14:textId="77777777" w:rsidR="003533D0" w:rsidRPr="006D7375" w:rsidRDefault="003533D0" w:rsidP="003533D0">
      <w:pPr>
        <w:rPr>
          <w:sz w:val="20"/>
        </w:rPr>
      </w:pPr>
    </w:p>
    <w:p w14:paraId="2D7448FD" w14:textId="77777777" w:rsidR="003533D0" w:rsidRPr="00D55032" w:rsidRDefault="003533D0"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Key information</w:t>
      </w:r>
    </w:p>
    <w:p w14:paraId="6AACE709" w14:textId="3C32A63E" w:rsidR="00254851" w:rsidRPr="00EE0F96" w:rsidRDefault="00254851" w:rsidP="003533D0">
      <w:pPr>
        <w:pStyle w:val="Heading2"/>
        <w:numPr>
          <w:ilvl w:val="0"/>
          <w:numId w:val="0"/>
        </w:numPr>
        <w:ind w:left="576"/>
        <w:rPr>
          <w:color w:val="141414" w:themeColor="text1"/>
        </w:rPr>
      </w:pPr>
    </w:p>
    <w:tbl>
      <w:tblPr>
        <w:tblW w:w="9781" w:type="dxa"/>
        <w:tblCellMar>
          <w:top w:w="113" w:type="dxa"/>
          <w:bottom w:w="113" w:type="dxa"/>
        </w:tblCellMar>
        <w:tblLook w:val="01E0" w:firstRow="1" w:lastRow="1" w:firstColumn="1" w:lastColumn="1" w:noHBand="0" w:noVBand="0"/>
      </w:tblPr>
      <w:tblGrid>
        <w:gridCol w:w="4219"/>
        <w:gridCol w:w="5562"/>
      </w:tblGrid>
      <w:tr w:rsidR="00254851" w:rsidRPr="006D7375" w14:paraId="69D40590" w14:textId="77777777" w:rsidTr="002251D4">
        <w:tc>
          <w:tcPr>
            <w:tcW w:w="4219" w:type="dxa"/>
            <w:tcBorders>
              <w:top w:val="nil"/>
              <w:left w:val="nil"/>
              <w:bottom w:val="nil"/>
              <w:right w:val="nil"/>
            </w:tcBorders>
          </w:tcPr>
          <w:p w14:paraId="0628247B" w14:textId="77777777" w:rsidR="00254851" w:rsidRPr="006D7375" w:rsidRDefault="00254851" w:rsidP="009E4BDC">
            <w:pPr>
              <w:rPr>
                <w:rFonts w:cs="Arial"/>
                <w:sz w:val="20"/>
              </w:rPr>
            </w:pPr>
            <w:r w:rsidRPr="006D7375">
              <w:rPr>
                <w:rFonts w:cs="Arial"/>
                <w:sz w:val="20"/>
              </w:rPr>
              <w:t>Name/Address of Property</w:t>
            </w:r>
          </w:p>
        </w:tc>
        <w:tc>
          <w:tcPr>
            <w:tcW w:w="5562" w:type="dxa"/>
            <w:tcBorders>
              <w:top w:val="nil"/>
              <w:left w:val="nil"/>
              <w:bottom w:val="nil"/>
              <w:right w:val="nil"/>
            </w:tcBorders>
          </w:tcPr>
          <w:p w14:paraId="4D16F978" w14:textId="444B8585" w:rsidR="008F0D77" w:rsidRPr="00B008A6" w:rsidRDefault="008F0D77" w:rsidP="008F0D77">
            <w:pPr>
              <w:rPr>
                <w:rFonts w:cs="Arial"/>
                <w:i/>
                <w:sz w:val="20"/>
              </w:rPr>
            </w:pPr>
            <w:r w:rsidRPr="00B008A6">
              <w:rPr>
                <w:rFonts w:cs="Arial"/>
                <w:i/>
                <w:sz w:val="20"/>
              </w:rPr>
              <w:t xml:space="preserve">Project </w:t>
            </w:r>
            <w:r>
              <w:rPr>
                <w:rFonts w:cs="Arial"/>
                <w:i/>
                <w:sz w:val="20"/>
              </w:rPr>
              <w:t>Saint</w:t>
            </w:r>
            <w:r w:rsidRPr="00B008A6">
              <w:rPr>
                <w:rFonts w:cs="Arial"/>
                <w:i/>
                <w:sz w:val="20"/>
              </w:rPr>
              <w:t xml:space="preserve"> /</w:t>
            </w:r>
            <w:r w:rsidR="00E776D6">
              <w:rPr>
                <w:rFonts w:cs="Arial"/>
                <w:i/>
                <w:sz w:val="20"/>
              </w:rPr>
              <w:t xml:space="preserve"> St </w:t>
            </w:r>
            <w:r w:rsidR="00B812F5">
              <w:rPr>
                <w:rFonts w:cs="Arial"/>
                <w:i/>
                <w:sz w:val="20"/>
              </w:rPr>
              <w:t>C</w:t>
            </w:r>
            <w:r w:rsidR="00E776D6">
              <w:rPr>
                <w:rFonts w:cs="Arial"/>
                <w:i/>
                <w:sz w:val="20"/>
              </w:rPr>
              <w:t>atherine’s Hospital</w:t>
            </w:r>
          </w:p>
          <w:p w14:paraId="4D0C3EDA" w14:textId="204E2153" w:rsidR="00254851" w:rsidRPr="006D7375" w:rsidRDefault="00E776D6" w:rsidP="008F0D77">
            <w:pPr>
              <w:rPr>
                <w:rFonts w:cs="Arial"/>
                <w:i/>
                <w:color w:val="FF0000"/>
                <w:sz w:val="20"/>
              </w:rPr>
            </w:pPr>
            <w:r w:rsidRPr="00E776D6">
              <w:rPr>
                <w:rFonts w:cs="Arial"/>
                <w:i/>
                <w:sz w:val="20"/>
              </w:rPr>
              <w:t>3-7-10 Harumi, Chuo-</w:t>
            </w:r>
            <w:proofErr w:type="spellStart"/>
            <w:r w:rsidRPr="00E776D6">
              <w:rPr>
                <w:rFonts w:cs="Arial"/>
                <w:i/>
                <w:sz w:val="20"/>
              </w:rPr>
              <w:t>ku</w:t>
            </w:r>
            <w:proofErr w:type="spellEnd"/>
            <w:r w:rsidRPr="00E776D6">
              <w:rPr>
                <w:rFonts w:cs="Arial"/>
                <w:i/>
                <w:sz w:val="20"/>
              </w:rPr>
              <w:t>, Tokyo 104-0053</w:t>
            </w:r>
          </w:p>
        </w:tc>
      </w:tr>
      <w:tr w:rsidR="00254851" w:rsidRPr="006D7375" w14:paraId="32BC940A" w14:textId="77777777" w:rsidTr="002251D4">
        <w:tc>
          <w:tcPr>
            <w:tcW w:w="4219" w:type="dxa"/>
            <w:tcBorders>
              <w:top w:val="nil"/>
              <w:left w:val="nil"/>
              <w:bottom w:val="nil"/>
              <w:right w:val="nil"/>
            </w:tcBorders>
          </w:tcPr>
          <w:p w14:paraId="05E65363" w14:textId="77777777" w:rsidR="00254851" w:rsidRPr="006D7375" w:rsidRDefault="00254851" w:rsidP="009E4BDC">
            <w:pPr>
              <w:rPr>
                <w:rFonts w:cs="Arial"/>
                <w:sz w:val="20"/>
              </w:rPr>
            </w:pPr>
            <w:r w:rsidRPr="006D7375">
              <w:rPr>
                <w:rFonts w:cs="Arial"/>
                <w:sz w:val="20"/>
              </w:rPr>
              <w:t>Sector</w:t>
            </w:r>
          </w:p>
          <w:p w14:paraId="7019A9EB" w14:textId="77777777" w:rsidR="00254851" w:rsidRPr="006D7375" w:rsidRDefault="00254851" w:rsidP="009E4BDC">
            <w:pPr>
              <w:ind w:left="284"/>
              <w:rPr>
                <w:rFonts w:cs="Arial"/>
                <w:sz w:val="20"/>
              </w:rPr>
            </w:pPr>
          </w:p>
        </w:tc>
        <w:tc>
          <w:tcPr>
            <w:tcW w:w="5562" w:type="dxa"/>
            <w:tcBorders>
              <w:top w:val="nil"/>
              <w:left w:val="nil"/>
              <w:bottom w:val="nil"/>
              <w:right w:val="nil"/>
            </w:tcBorders>
          </w:tcPr>
          <w:p w14:paraId="23989BFA" w14:textId="7061371B" w:rsidR="00254851" w:rsidRPr="00B008A6" w:rsidRDefault="00E776D6" w:rsidP="009E4BDC">
            <w:pPr>
              <w:rPr>
                <w:rFonts w:cs="Arial"/>
                <w:i/>
                <w:sz w:val="20"/>
              </w:rPr>
            </w:pPr>
            <w:r w:rsidRPr="00B008A6">
              <w:rPr>
                <w:rFonts w:cs="Arial"/>
                <w:i/>
                <w:sz w:val="20"/>
              </w:rPr>
              <w:t>Healthcare</w:t>
            </w:r>
          </w:p>
          <w:p w14:paraId="30A4862F" w14:textId="77777777" w:rsidR="00254851" w:rsidRPr="006D7375" w:rsidRDefault="00254851" w:rsidP="009E4BDC">
            <w:pPr>
              <w:rPr>
                <w:rFonts w:cs="Arial"/>
                <w:i/>
                <w:color w:val="FF0000"/>
                <w:sz w:val="20"/>
              </w:rPr>
            </w:pPr>
          </w:p>
        </w:tc>
      </w:tr>
      <w:tr w:rsidR="00254851" w:rsidRPr="006D7375" w14:paraId="66F99D36" w14:textId="77777777" w:rsidTr="002251D4">
        <w:tc>
          <w:tcPr>
            <w:tcW w:w="4219" w:type="dxa"/>
            <w:tcBorders>
              <w:top w:val="nil"/>
              <w:left w:val="nil"/>
              <w:bottom w:val="nil"/>
              <w:right w:val="nil"/>
            </w:tcBorders>
          </w:tcPr>
          <w:p w14:paraId="07880ABE" w14:textId="77777777" w:rsidR="00254851" w:rsidRPr="006D7375" w:rsidRDefault="00254851" w:rsidP="009E4BDC">
            <w:pPr>
              <w:rPr>
                <w:rFonts w:cs="Arial"/>
                <w:sz w:val="20"/>
              </w:rPr>
            </w:pPr>
            <w:r w:rsidRPr="006D7375">
              <w:rPr>
                <w:rFonts w:cs="Arial"/>
                <w:sz w:val="20"/>
              </w:rPr>
              <w:t>Net lettable area and Car Parking</w:t>
            </w:r>
          </w:p>
        </w:tc>
        <w:tc>
          <w:tcPr>
            <w:tcW w:w="5562" w:type="dxa"/>
            <w:tcBorders>
              <w:top w:val="nil"/>
              <w:left w:val="nil"/>
              <w:bottom w:val="nil"/>
              <w:right w:val="nil"/>
            </w:tcBorders>
          </w:tcPr>
          <w:p w14:paraId="5904412E" w14:textId="5C8BEB5C" w:rsidR="00F13FBC" w:rsidRPr="00B008A6" w:rsidRDefault="00EC3479" w:rsidP="009E4BDC">
            <w:pPr>
              <w:rPr>
                <w:rFonts w:cs="Arial"/>
                <w:i/>
                <w:sz w:val="20"/>
              </w:rPr>
            </w:pPr>
            <w:r w:rsidRPr="00B008A6">
              <w:rPr>
                <w:rFonts w:cs="Arial"/>
                <w:i/>
                <w:sz w:val="20"/>
              </w:rPr>
              <w:t>3,033.79</w:t>
            </w:r>
            <w:r w:rsidR="00254851" w:rsidRPr="00B008A6">
              <w:rPr>
                <w:rFonts w:cs="Arial"/>
                <w:i/>
                <w:sz w:val="20"/>
              </w:rPr>
              <w:t xml:space="preserve"> sq</w:t>
            </w:r>
            <w:del w:id="64" w:author="Roderic Curtis" w:date="2023-09-01T17:15:00Z">
              <w:r w:rsidR="00254851" w:rsidRPr="00B008A6" w:rsidDel="009574B5">
                <w:rPr>
                  <w:rFonts w:cs="Arial"/>
                  <w:i/>
                  <w:sz w:val="20"/>
                </w:rPr>
                <w:delText xml:space="preserve"> </w:delText>
              </w:r>
            </w:del>
            <w:r w:rsidR="00254851" w:rsidRPr="00B008A6">
              <w:rPr>
                <w:rFonts w:cs="Arial"/>
                <w:i/>
                <w:sz w:val="20"/>
              </w:rPr>
              <w:t>m</w:t>
            </w:r>
            <w:r w:rsidR="00F13FBC" w:rsidRPr="00B008A6">
              <w:rPr>
                <w:rFonts w:cs="Arial"/>
                <w:i/>
                <w:sz w:val="20"/>
              </w:rPr>
              <w:t xml:space="preserve"> (NRA per master-lease contract)</w:t>
            </w:r>
          </w:p>
          <w:p w14:paraId="0910DCF7" w14:textId="1169EFC6" w:rsidR="00254851" w:rsidRPr="00B008A6" w:rsidRDefault="002A308D" w:rsidP="009E4BDC">
            <w:pPr>
              <w:rPr>
                <w:rFonts w:cs="Arial"/>
                <w:i/>
                <w:sz w:val="20"/>
              </w:rPr>
            </w:pPr>
            <w:r w:rsidRPr="00B008A6">
              <w:rPr>
                <w:rFonts w:cs="Arial"/>
                <w:i/>
                <w:sz w:val="20"/>
              </w:rPr>
              <w:t>10</w:t>
            </w:r>
            <w:r w:rsidR="00F64FCE" w:rsidRPr="005A3932">
              <w:rPr>
                <w:rFonts w:cs="Arial"/>
                <w:i/>
                <w:sz w:val="20"/>
              </w:rPr>
              <w:t xml:space="preserve"> car parking</w:t>
            </w:r>
            <w:r w:rsidR="00F64FCE" w:rsidRPr="00F64FCE">
              <w:rPr>
                <w:rFonts w:cs="Arial"/>
                <w:i/>
                <w:sz w:val="20"/>
              </w:rPr>
              <w:t xml:space="preserve"> (mechanical)</w:t>
            </w:r>
          </w:p>
        </w:tc>
      </w:tr>
      <w:tr w:rsidR="00254851" w:rsidRPr="006D7375" w14:paraId="5964C36A" w14:textId="77777777" w:rsidTr="002251D4">
        <w:tc>
          <w:tcPr>
            <w:tcW w:w="4219" w:type="dxa"/>
            <w:tcBorders>
              <w:top w:val="nil"/>
              <w:left w:val="nil"/>
              <w:bottom w:val="nil"/>
              <w:right w:val="nil"/>
            </w:tcBorders>
          </w:tcPr>
          <w:p w14:paraId="11110446" w14:textId="77777777" w:rsidR="00254851" w:rsidRPr="006D7375" w:rsidRDefault="00254851" w:rsidP="009E4BDC">
            <w:pPr>
              <w:rPr>
                <w:rFonts w:cs="Arial"/>
                <w:sz w:val="20"/>
              </w:rPr>
            </w:pPr>
            <w:r w:rsidRPr="006D7375">
              <w:rPr>
                <w:rFonts w:cs="Arial"/>
                <w:sz w:val="20"/>
              </w:rPr>
              <w:t>Major tenants, and lease expiry / break dates</w:t>
            </w:r>
          </w:p>
        </w:tc>
        <w:tc>
          <w:tcPr>
            <w:tcW w:w="5562" w:type="dxa"/>
            <w:tcBorders>
              <w:top w:val="nil"/>
              <w:left w:val="nil"/>
              <w:bottom w:val="nil"/>
              <w:right w:val="nil"/>
            </w:tcBorders>
          </w:tcPr>
          <w:p w14:paraId="55CCD93C" w14:textId="75E99C12" w:rsidR="00254851" w:rsidRPr="00B008A6" w:rsidRDefault="00AE3C45" w:rsidP="009E4BDC">
            <w:pPr>
              <w:rPr>
                <w:rFonts w:cs="Arial"/>
                <w:i/>
                <w:sz w:val="20"/>
              </w:rPr>
            </w:pPr>
            <w:r w:rsidRPr="00B008A6">
              <w:rPr>
                <w:rFonts w:cs="Arial"/>
                <w:i/>
                <w:sz w:val="20"/>
              </w:rPr>
              <w:t>St Catherine’s Hospital (100%)</w:t>
            </w:r>
          </w:p>
          <w:p w14:paraId="7CA414B0" w14:textId="77777777" w:rsidR="0095228A" w:rsidRDefault="00CC6DF6" w:rsidP="009E4BDC">
            <w:pPr>
              <w:rPr>
                <w:rFonts w:cs="Arial"/>
                <w:i/>
                <w:sz w:val="20"/>
              </w:rPr>
            </w:pPr>
            <w:r w:rsidRPr="00B008A6">
              <w:rPr>
                <w:rFonts w:cs="Arial"/>
                <w:i/>
                <w:sz w:val="20"/>
              </w:rPr>
              <w:t xml:space="preserve">Lease term: 20 Fixed-term </w:t>
            </w:r>
            <w:proofErr w:type="gramStart"/>
            <w:r w:rsidRPr="00B008A6">
              <w:rPr>
                <w:rFonts w:cs="Arial"/>
                <w:i/>
                <w:sz w:val="20"/>
              </w:rPr>
              <w:t>lease</w:t>
            </w:r>
            <w:proofErr w:type="gramEnd"/>
            <w:r w:rsidRPr="00B008A6">
              <w:rPr>
                <w:rFonts w:cs="Arial"/>
                <w:i/>
                <w:sz w:val="20"/>
              </w:rPr>
              <w:t xml:space="preserve"> without break option (Nov-16-2017 to Nov-15-2037)</w:t>
            </w:r>
          </w:p>
          <w:p w14:paraId="1252B701" w14:textId="77777777" w:rsidR="00CC6DF6" w:rsidRDefault="00CC6DF6" w:rsidP="009E4BDC">
            <w:pPr>
              <w:rPr>
                <w:rFonts w:cs="Arial"/>
                <w:i/>
                <w:sz w:val="20"/>
              </w:rPr>
            </w:pPr>
          </w:p>
          <w:p w14:paraId="54DDBB3C" w14:textId="1E155993" w:rsidR="00CC6DF6" w:rsidRPr="006D7375" w:rsidRDefault="00CC6DF6" w:rsidP="009E4BDC">
            <w:pPr>
              <w:rPr>
                <w:rFonts w:cs="Arial"/>
                <w:i/>
                <w:color w:val="FF0000"/>
                <w:sz w:val="20"/>
                <w:lang w:eastAsia="ja-JP"/>
              </w:rPr>
            </w:pPr>
            <w:r>
              <w:rPr>
                <w:rFonts w:cs="Arial" w:hint="eastAsia"/>
                <w:i/>
                <w:sz w:val="20"/>
                <w:lang w:eastAsia="ja-JP"/>
              </w:rPr>
              <w:t>R</w:t>
            </w:r>
            <w:r>
              <w:rPr>
                <w:rFonts w:cs="Arial"/>
                <w:i/>
                <w:sz w:val="20"/>
                <w:lang w:eastAsia="ja-JP"/>
              </w:rPr>
              <w:t xml:space="preserve">ent guarantee agreement in place with St Luke’s </w:t>
            </w:r>
            <w:r w:rsidR="000F219E">
              <w:rPr>
                <w:rFonts w:cs="Arial" w:hint="eastAsia"/>
                <w:i/>
                <w:sz w:val="20"/>
                <w:lang w:eastAsia="ja-JP"/>
              </w:rPr>
              <w:t>F</w:t>
            </w:r>
            <w:r w:rsidR="000F219E">
              <w:rPr>
                <w:rFonts w:cs="Arial"/>
                <w:i/>
                <w:sz w:val="20"/>
                <w:lang w:eastAsia="ja-JP"/>
              </w:rPr>
              <w:t xml:space="preserve">oundation </w:t>
            </w:r>
            <w:r>
              <w:rPr>
                <w:rFonts w:cs="Arial"/>
                <w:i/>
                <w:sz w:val="20"/>
                <w:lang w:eastAsia="ja-JP"/>
              </w:rPr>
              <w:t>for duration of the lease.</w:t>
            </w:r>
          </w:p>
        </w:tc>
      </w:tr>
      <w:tr w:rsidR="00254851" w:rsidRPr="006D7375" w14:paraId="1EDBFC11" w14:textId="77777777" w:rsidTr="002251D4">
        <w:tc>
          <w:tcPr>
            <w:tcW w:w="4219" w:type="dxa"/>
            <w:tcBorders>
              <w:top w:val="nil"/>
              <w:left w:val="nil"/>
              <w:bottom w:val="nil"/>
              <w:right w:val="nil"/>
            </w:tcBorders>
          </w:tcPr>
          <w:p w14:paraId="09A99274" w14:textId="0BB9F0CB" w:rsidR="00254851" w:rsidRPr="006D7375" w:rsidRDefault="00254851" w:rsidP="009E4BDC">
            <w:pPr>
              <w:rPr>
                <w:rFonts w:cs="Arial"/>
                <w:sz w:val="20"/>
              </w:rPr>
            </w:pPr>
            <w:r w:rsidRPr="006D7375">
              <w:rPr>
                <w:rFonts w:cs="Arial"/>
                <w:sz w:val="20"/>
              </w:rPr>
              <w:t>Tenure</w:t>
            </w:r>
            <w:r w:rsidR="00FD5C68">
              <w:rPr>
                <w:rFonts w:cs="Arial"/>
                <w:sz w:val="20"/>
              </w:rPr>
              <w:t>/</w:t>
            </w:r>
            <w:r w:rsidR="00232498">
              <w:rPr>
                <w:rFonts w:cs="Arial"/>
                <w:sz w:val="20"/>
              </w:rPr>
              <w:t>Interest</w:t>
            </w:r>
            <w:r w:rsidRPr="006D7375">
              <w:rPr>
                <w:rFonts w:cs="Arial"/>
                <w:sz w:val="20"/>
              </w:rPr>
              <w:t xml:space="preserve"> </w:t>
            </w:r>
          </w:p>
        </w:tc>
        <w:tc>
          <w:tcPr>
            <w:tcW w:w="5562" w:type="dxa"/>
            <w:tcBorders>
              <w:top w:val="nil"/>
              <w:left w:val="nil"/>
              <w:bottom w:val="nil"/>
              <w:right w:val="nil"/>
            </w:tcBorders>
          </w:tcPr>
          <w:p w14:paraId="4964108E" w14:textId="7A3A9DAD" w:rsidR="00254851" w:rsidRPr="006D7375" w:rsidRDefault="00254851" w:rsidP="009E4BDC">
            <w:pPr>
              <w:rPr>
                <w:rFonts w:cs="Arial"/>
                <w:i/>
                <w:color w:val="FF0000"/>
                <w:sz w:val="20"/>
              </w:rPr>
            </w:pPr>
            <w:r w:rsidRPr="00B008A6">
              <w:rPr>
                <w:rFonts w:cs="Arial"/>
                <w:i/>
                <w:sz w:val="20"/>
              </w:rPr>
              <w:t xml:space="preserve">Freehold </w:t>
            </w:r>
          </w:p>
        </w:tc>
      </w:tr>
      <w:tr w:rsidR="00701938" w:rsidRPr="006D7375" w14:paraId="32419799" w14:textId="77777777" w:rsidTr="002251D4">
        <w:tc>
          <w:tcPr>
            <w:tcW w:w="4219" w:type="dxa"/>
            <w:tcBorders>
              <w:top w:val="nil"/>
              <w:left w:val="nil"/>
              <w:bottom w:val="nil"/>
              <w:right w:val="nil"/>
            </w:tcBorders>
          </w:tcPr>
          <w:p w14:paraId="7861E1E7" w14:textId="0D44C9C5" w:rsidR="00701938" w:rsidRPr="006D7375" w:rsidRDefault="00701938" w:rsidP="00701938">
            <w:pPr>
              <w:rPr>
                <w:rFonts w:cs="Arial"/>
                <w:sz w:val="20"/>
              </w:rPr>
            </w:pPr>
            <w:r w:rsidRPr="006D7375">
              <w:rPr>
                <w:rFonts w:cs="Arial"/>
                <w:sz w:val="20"/>
              </w:rPr>
              <w:t>Vendor</w:t>
            </w:r>
            <w:r>
              <w:rPr>
                <w:rFonts w:cs="Arial"/>
                <w:sz w:val="20"/>
              </w:rPr>
              <w:t>/Counterparty</w:t>
            </w:r>
          </w:p>
        </w:tc>
        <w:tc>
          <w:tcPr>
            <w:tcW w:w="5562" w:type="dxa"/>
            <w:tcBorders>
              <w:top w:val="nil"/>
              <w:left w:val="nil"/>
              <w:bottom w:val="nil"/>
              <w:right w:val="nil"/>
            </w:tcBorders>
          </w:tcPr>
          <w:p w14:paraId="5E2450EE" w14:textId="35BFFE11" w:rsidR="00701938" w:rsidRPr="006D7375" w:rsidRDefault="00525A7C" w:rsidP="00701938">
            <w:pPr>
              <w:rPr>
                <w:rFonts w:cs="Arial"/>
                <w:color w:val="FF0000"/>
                <w:sz w:val="20"/>
              </w:rPr>
            </w:pPr>
            <w:r w:rsidRPr="00525A7C">
              <w:rPr>
                <w:rFonts w:cs="Arial"/>
                <w:i/>
                <w:iCs/>
                <w:sz w:val="20"/>
              </w:rPr>
              <w:t>Sumitomo Realty &amp; Development Co., Ltd.</w:t>
            </w:r>
          </w:p>
        </w:tc>
      </w:tr>
      <w:tr w:rsidR="00701938" w:rsidRPr="006D7375" w14:paraId="580AE5BB" w14:textId="77777777" w:rsidTr="002251D4">
        <w:tc>
          <w:tcPr>
            <w:tcW w:w="4219" w:type="dxa"/>
            <w:tcBorders>
              <w:top w:val="nil"/>
              <w:left w:val="nil"/>
              <w:bottom w:val="nil"/>
              <w:right w:val="nil"/>
            </w:tcBorders>
          </w:tcPr>
          <w:p w14:paraId="60E4859B" w14:textId="297D5A91" w:rsidR="00701938" w:rsidRPr="00A924E0" w:rsidRDefault="00701938" w:rsidP="00701938">
            <w:pPr>
              <w:rPr>
                <w:rFonts w:cs="Arial"/>
                <w:sz w:val="20"/>
              </w:rPr>
            </w:pPr>
            <w:r w:rsidRPr="00A924E0">
              <w:rPr>
                <w:rFonts w:cs="Arial"/>
                <w:sz w:val="20"/>
              </w:rPr>
              <w:lastRenderedPageBreak/>
              <w:t xml:space="preserve">Counterparty Full Legal Name </w:t>
            </w:r>
          </w:p>
        </w:tc>
        <w:tc>
          <w:tcPr>
            <w:tcW w:w="5562" w:type="dxa"/>
            <w:tcBorders>
              <w:top w:val="nil"/>
              <w:left w:val="nil"/>
              <w:bottom w:val="nil"/>
              <w:right w:val="nil"/>
            </w:tcBorders>
          </w:tcPr>
          <w:p w14:paraId="39E66DB1" w14:textId="2E5B5820" w:rsidR="00701938" w:rsidRPr="006D7375" w:rsidRDefault="00525A7C" w:rsidP="00701938">
            <w:pPr>
              <w:rPr>
                <w:rFonts w:cs="Arial"/>
                <w:color w:val="FF0000"/>
                <w:sz w:val="20"/>
              </w:rPr>
            </w:pPr>
            <w:r w:rsidRPr="00B008A6">
              <w:rPr>
                <w:rFonts w:cs="Arial"/>
                <w:i/>
                <w:iCs/>
                <w:sz w:val="20"/>
              </w:rPr>
              <w:t>As above.</w:t>
            </w:r>
          </w:p>
        </w:tc>
      </w:tr>
      <w:tr w:rsidR="00701938" w:rsidRPr="006D7375" w14:paraId="1C5E1E93" w14:textId="77777777" w:rsidTr="002251D4">
        <w:tc>
          <w:tcPr>
            <w:tcW w:w="4219" w:type="dxa"/>
            <w:tcBorders>
              <w:top w:val="nil"/>
              <w:left w:val="nil"/>
              <w:bottom w:val="nil"/>
              <w:right w:val="nil"/>
            </w:tcBorders>
          </w:tcPr>
          <w:p w14:paraId="43691A26" w14:textId="5ADCC646" w:rsidR="00701938" w:rsidRPr="00A924E0" w:rsidRDefault="00701938" w:rsidP="00701938">
            <w:pPr>
              <w:rPr>
                <w:rFonts w:cs="Arial"/>
                <w:sz w:val="20"/>
              </w:rPr>
            </w:pPr>
            <w:r w:rsidRPr="00A924E0">
              <w:rPr>
                <w:rFonts w:cs="Arial"/>
                <w:sz w:val="20"/>
              </w:rPr>
              <w:t>Agent of Counterparty</w:t>
            </w:r>
          </w:p>
        </w:tc>
        <w:tc>
          <w:tcPr>
            <w:tcW w:w="5562" w:type="dxa"/>
            <w:tcBorders>
              <w:top w:val="nil"/>
              <w:left w:val="nil"/>
              <w:bottom w:val="nil"/>
              <w:right w:val="nil"/>
            </w:tcBorders>
          </w:tcPr>
          <w:p w14:paraId="321CF7E0" w14:textId="01508B56" w:rsidR="00701938" w:rsidRPr="006D7375" w:rsidRDefault="00525A7C" w:rsidP="00701938">
            <w:pPr>
              <w:rPr>
                <w:rFonts w:cs="Arial"/>
                <w:color w:val="FF0000"/>
                <w:sz w:val="20"/>
              </w:rPr>
            </w:pPr>
            <w:r w:rsidRPr="00B008A6">
              <w:rPr>
                <w:rFonts w:cs="Arial"/>
                <w:i/>
                <w:iCs/>
                <w:sz w:val="20"/>
              </w:rPr>
              <w:t>N/A.</w:t>
            </w:r>
            <w:r w:rsidR="00701938" w:rsidRPr="00B008A6">
              <w:rPr>
                <w:rFonts w:cs="Arial"/>
                <w:i/>
                <w:iCs/>
                <w:sz w:val="20"/>
              </w:rPr>
              <w:t xml:space="preserve"> </w:t>
            </w:r>
          </w:p>
        </w:tc>
      </w:tr>
      <w:tr w:rsidR="00151516" w:rsidRPr="006D7375" w14:paraId="75E61206" w14:textId="77777777" w:rsidTr="002251D4">
        <w:tc>
          <w:tcPr>
            <w:tcW w:w="4219" w:type="dxa"/>
            <w:tcBorders>
              <w:top w:val="nil"/>
              <w:left w:val="nil"/>
              <w:bottom w:val="nil"/>
              <w:right w:val="nil"/>
            </w:tcBorders>
          </w:tcPr>
          <w:p w14:paraId="196199F5" w14:textId="77777777" w:rsidR="00151516" w:rsidRPr="006D7375" w:rsidRDefault="00151516" w:rsidP="00151516">
            <w:pPr>
              <w:rPr>
                <w:rFonts w:cs="Arial"/>
                <w:sz w:val="20"/>
              </w:rPr>
            </w:pPr>
            <w:r w:rsidRPr="006D7375">
              <w:rPr>
                <w:rFonts w:cs="Arial"/>
                <w:sz w:val="20"/>
              </w:rPr>
              <w:t>Transaction Sponsor</w:t>
            </w:r>
          </w:p>
        </w:tc>
        <w:tc>
          <w:tcPr>
            <w:tcW w:w="5562" w:type="dxa"/>
            <w:tcBorders>
              <w:top w:val="nil"/>
              <w:left w:val="nil"/>
              <w:bottom w:val="nil"/>
              <w:right w:val="nil"/>
            </w:tcBorders>
          </w:tcPr>
          <w:p w14:paraId="505C0985" w14:textId="728D62BD" w:rsidR="00151516" w:rsidRPr="006D7375" w:rsidRDefault="00151516" w:rsidP="00151516">
            <w:pPr>
              <w:rPr>
                <w:rFonts w:cs="Arial"/>
                <w:sz w:val="20"/>
              </w:rPr>
            </w:pPr>
            <w:r w:rsidRPr="00A57BAD">
              <w:rPr>
                <w:rFonts w:cs="Arial"/>
                <w:i/>
                <w:sz w:val="20"/>
              </w:rPr>
              <w:t>Greg Lapham – Fund Manager</w:t>
            </w:r>
          </w:p>
        </w:tc>
      </w:tr>
      <w:tr w:rsidR="00151516" w:rsidRPr="006D7375" w14:paraId="6C4DFA6E" w14:textId="77777777" w:rsidTr="002251D4">
        <w:tc>
          <w:tcPr>
            <w:tcW w:w="4219" w:type="dxa"/>
            <w:tcBorders>
              <w:top w:val="nil"/>
              <w:left w:val="nil"/>
              <w:bottom w:val="nil"/>
              <w:right w:val="nil"/>
            </w:tcBorders>
          </w:tcPr>
          <w:p w14:paraId="164E60CD" w14:textId="77777777" w:rsidR="00151516" w:rsidRPr="006D7375" w:rsidRDefault="00151516" w:rsidP="00151516">
            <w:pPr>
              <w:rPr>
                <w:rFonts w:cs="Arial"/>
                <w:sz w:val="20"/>
              </w:rPr>
            </w:pPr>
            <w:r w:rsidRPr="006D7375">
              <w:rPr>
                <w:rFonts w:cs="Arial"/>
                <w:sz w:val="20"/>
              </w:rPr>
              <w:t>Transaction Manager</w:t>
            </w:r>
          </w:p>
        </w:tc>
        <w:tc>
          <w:tcPr>
            <w:tcW w:w="5562" w:type="dxa"/>
            <w:tcBorders>
              <w:top w:val="nil"/>
              <w:left w:val="nil"/>
              <w:bottom w:val="nil"/>
              <w:right w:val="nil"/>
            </w:tcBorders>
          </w:tcPr>
          <w:p w14:paraId="57E44C3F" w14:textId="3511CEF8" w:rsidR="00151516" w:rsidRPr="006D7375" w:rsidRDefault="00151516" w:rsidP="00151516">
            <w:pPr>
              <w:rPr>
                <w:rFonts w:cs="Arial"/>
                <w:i/>
                <w:color w:val="FF0000"/>
                <w:sz w:val="20"/>
              </w:rPr>
            </w:pPr>
            <w:proofErr w:type="spellStart"/>
            <w:r>
              <w:rPr>
                <w:rFonts w:cs="Arial"/>
                <w:i/>
                <w:sz w:val="20"/>
                <w:szCs w:val="20"/>
              </w:rPr>
              <w:t>Takaaki</w:t>
            </w:r>
            <w:proofErr w:type="spellEnd"/>
            <w:r>
              <w:rPr>
                <w:rFonts w:cs="Arial"/>
                <w:i/>
                <w:sz w:val="20"/>
                <w:szCs w:val="20"/>
              </w:rPr>
              <w:t xml:space="preserve"> Watanabe, Will Johnson</w:t>
            </w:r>
          </w:p>
        </w:tc>
      </w:tr>
      <w:tr w:rsidR="00701938" w:rsidRPr="006D7375" w14:paraId="16AB526F" w14:textId="77777777" w:rsidTr="002251D4">
        <w:tc>
          <w:tcPr>
            <w:tcW w:w="4219" w:type="dxa"/>
            <w:tcBorders>
              <w:top w:val="nil"/>
              <w:left w:val="nil"/>
              <w:bottom w:val="nil"/>
              <w:right w:val="nil"/>
            </w:tcBorders>
          </w:tcPr>
          <w:p w14:paraId="068D3D3C" w14:textId="77777777" w:rsidR="00701938" w:rsidRPr="006D7375" w:rsidRDefault="00701938" w:rsidP="00701938">
            <w:pPr>
              <w:rPr>
                <w:rFonts w:cs="Arial"/>
                <w:sz w:val="20"/>
              </w:rPr>
            </w:pPr>
            <w:r w:rsidRPr="006D7375">
              <w:rPr>
                <w:rFonts w:cs="Arial"/>
                <w:sz w:val="20"/>
              </w:rPr>
              <w:t>Date of this paper/version number</w:t>
            </w:r>
          </w:p>
        </w:tc>
        <w:tc>
          <w:tcPr>
            <w:tcW w:w="5562" w:type="dxa"/>
            <w:tcBorders>
              <w:top w:val="nil"/>
              <w:left w:val="nil"/>
              <w:bottom w:val="nil"/>
              <w:right w:val="nil"/>
            </w:tcBorders>
          </w:tcPr>
          <w:p w14:paraId="7372D03B" w14:textId="17B3EDE6" w:rsidR="00701938" w:rsidRPr="006D7375" w:rsidRDefault="000E32C7" w:rsidP="00701938">
            <w:pPr>
              <w:rPr>
                <w:rFonts w:cs="Arial"/>
                <w:color w:val="FF0000"/>
                <w:sz w:val="20"/>
              </w:rPr>
            </w:pPr>
            <w:r w:rsidRPr="00B008A6">
              <w:rPr>
                <w:rFonts w:cs="Arial"/>
                <w:i/>
                <w:sz w:val="20"/>
                <w:szCs w:val="20"/>
              </w:rPr>
              <w:t>1 September</w:t>
            </w:r>
            <w:r w:rsidR="00EB5A42" w:rsidRPr="005A3932">
              <w:rPr>
                <w:rFonts w:cs="Arial"/>
                <w:i/>
                <w:sz w:val="20"/>
                <w:szCs w:val="20"/>
              </w:rPr>
              <w:t xml:space="preserve"> // version 1</w:t>
            </w:r>
          </w:p>
        </w:tc>
      </w:tr>
      <w:tr w:rsidR="00701938" w:rsidRPr="006D7375" w14:paraId="1A79F067" w14:textId="77777777" w:rsidTr="00B008A6">
        <w:tc>
          <w:tcPr>
            <w:tcW w:w="4219" w:type="dxa"/>
            <w:tcBorders>
              <w:top w:val="nil"/>
              <w:left w:val="nil"/>
              <w:bottom w:val="nil"/>
              <w:right w:val="nil"/>
            </w:tcBorders>
            <w:shd w:val="clear" w:color="auto" w:fill="auto"/>
          </w:tcPr>
          <w:p w14:paraId="50A02A71" w14:textId="43339BE4" w:rsidR="00701938" w:rsidRPr="004E55C9" w:rsidRDefault="00701938" w:rsidP="00701938">
            <w:pPr>
              <w:rPr>
                <w:rFonts w:cs="Arial"/>
                <w:sz w:val="20"/>
              </w:rPr>
            </w:pPr>
            <w:r w:rsidRPr="004E55C9">
              <w:rPr>
                <w:rFonts w:cs="Arial"/>
                <w:sz w:val="20"/>
              </w:rPr>
              <w:t>Net Purchase Price (NPP)</w:t>
            </w:r>
          </w:p>
          <w:p w14:paraId="45862E7C" w14:textId="3A0FE237" w:rsidR="00701938" w:rsidRPr="004E55C9" w:rsidRDefault="00701938" w:rsidP="00070424">
            <w:pPr>
              <w:rPr>
                <w:rFonts w:cs="Arial"/>
                <w:sz w:val="20"/>
              </w:rPr>
            </w:pPr>
          </w:p>
        </w:tc>
        <w:tc>
          <w:tcPr>
            <w:tcW w:w="5562" w:type="dxa"/>
            <w:tcBorders>
              <w:top w:val="nil"/>
              <w:left w:val="nil"/>
              <w:bottom w:val="nil"/>
              <w:right w:val="nil"/>
            </w:tcBorders>
          </w:tcPr>
          <w:p w14:paraId="47B233CC" w14:textId="5BACE63C" w:rsidR="00701938" w:rsidRPr="00B008A6" w:rsidRDefault="00412E57" w:rsidP="00701938">
            <w:pPr>
              <w:rPr>
                <w:rFonts w:cs="Arial"/>
                <w:i/>
                <w:sz w:val="20"/>
              </w:rPr>
            </w:pPr>
            <w:r w:rsidRPr="00B008A6">
              <w:rPr>
                <w:rFonts w:cs="Arial"/>
                <w:i/>
                <w:sz w:val="20"/>
              </w:rPr>
              <w:t xml:space="preserve"> 3,300,000,000 </w:t>
            </w:r>
          </w:p>
        </w:tc>
      </w:tr>
      <w:tr w:rsidR="00701938" w:rsidRPr="006D7375" w14:paraId="52832B74" w14:textId="77777777" w:rsidTr="00B008A6">
        <w:tc>
          <w:tcPr>
            <w:tcW w:w="4219" w:type="dxa"/>
            <w:tcBorders>
              <w:top w:val="nil"/>
              <w:left w:val="nil"/>
              <w:bottom w:val="nil"/>
              <w:right w:val="nil"/>
            </w:tcBorders>
            <w:shd w:val="clear" w:color="auto" w:fill="auto"/>
          </w:tcPr>
          <w:p w14:paraId="53086A58" w14:textId="5789B3FD" w:rsidR="00701938" w:rsidRPr="004E55C9" w:rsidRDefault="00701938" w:rsidP="00701938">
            <w:pPr>
              <w:rPr>
                <w:rFonts w:cs="Arial"/>
                <w:sz w:val="20"/>
              </w:rPr>
            </w:pPr>
            <w:r w:rsidRPr="004E55C9">
              <w:rPr>
                <w:rFonts w:cs="Arial"/>
                <w:sz w:val="20"/>
              </w:rPr>
              <w:t xml:space="preserve">Estimated Purchase Costs </w:t>
            </w:r>
          </w:p>
        </w:tc>
        <w:tc>
          <w:tcPr>
            <w:tcW w:w="5562" w:type="dxa"/>
            <w:tcBorders>
              <w:top w:val="nil"/>
              <w:left w:val="nil"/>
              <w:bottom w:val="nil"/>
              <w:right w:val="nil"/>
            </w:tcBorders>
          </w:tcPr>
          <w:p w14:paraId="04E4A463" w14:textId="051D4B74" w:rsidR="00701938" w:rsidRPr="00B008A6" w:rsidRDefault="00412E57" w:rsidP="00701938">
            <w:pPr>
              <w:rPr>
                <w:rFonts w:cs="Arial"/>
                <w:i/>
                <w:sz w:val="20"/>
              </w:rPr>
            </w:pPr>
            <w:r w:rsidRPr="00B008A6">
              <w:rPr>
                <w:rFonts w:cs="Arial"/>
                <w:i/>
                <w:sz w:val="20"/>
              </w:rPr>
              <w:t xml:space="preserve"> 179,447,783 </w:t>
            </w:r>
          </w:p>
        </w:tc>
      </w:tr>
      <w:tr w:rsidR="00701938" w:rsidRPr="006D7375" w14:paraId="5A9EACB9" w14:textId="77777777" w:rsidTr="00B008A6">
        <w:tc>
          <w:tcPr>
            <w:tcW w:w="4219" w:type="dxa"/>
            <w:tcBorders>
              <w:top w:val="nil"/>
              <w:left w:val="nil"/>
              <w:bottom w:val="nil"/>
              <w:right w:val="nil"/>
            </w:tcBorders>
            <w:shd w:val="clear" w:color="auto" w:fill="auto"/>
          </w:tcPr>
          <w:p w14:paraId="3A0478BB" w14:textId="77777777" w:rsidR="00701938" w:rsidRPr="004E55C9" w:rsidRDefault="00701938" w:rsidP="00701938">
            <w:pPr>
              <w:rPr>
                <w:rFonts w:cs="Arial"/>
                <w:sz w:val="20"/>
              </w:rPr>
            </w:pPr>
            <w:r w:rsidRPr="004E55C9">
              <w:rPr>
                <w:rFonts w:cs="Arial"/>
                <w:sz w:val="20"/>
              </w:rPr>
              <w:t>Estimated Gross Purchase Cost (GPP)</w:t>
            </w:r>
          </w:p>
          <w:p w14:paraId="0D26D18B" w14:textId="27A4C057" w:rsidR="00701938" w:rsidRPr="004E55C9" w:rsidRDefault="00701938" w:rsidP="00701938">
            <w:pPr>
              <w:rPr>
                <w:rFonts w:cs="Arial"/>
                <w:sz w:val="20"/>
              </w:rPr>
            </w:pPr>
          </w:p>
        </w:tc>
        <w:tc>
          <w:tcPr>
            <w:tcW w:w="5562" w:type="dxa"/>
            <w:tcBorders>
              <w:top w:val="nil"/>
              <w:left w:val="nil"/>
              <w:bottom w:val="nil"/>
              <w:right w:val="nil"/>
            </w:tcBorders>
          </w:tcPr>
          <w:p w14:paraId="25417127" w14:textId="4FE466C0" w:rsidR="00701938" w:rsidRPr="00B008A6" w:rsidRDefault="00412E57" w:rsidP="00701938">
            <w:pPr>
              <w:rPr>
                <w:rFonts w:cs="Arial"/>
                <w:i/>
                <w:sz w:val="20"/>
              </w:rPr>
            </w:pPr>
            <w:r w:rsidRPr="00B008A6">
              <w:rPr>
                <w:rFonts w:cs="Arial"/>
                <w:i/>
                <w:sz w:val="20"/>
              </w:rPr>
              <w:t xml:space="preserve"> 3,479,447,783 </w:t>
            </w:r>
          </w:p>
        </w:tc>
      </w:tr>
      <w:tr w:rsidR="00701938" w:rsidRPr="006D7375" w14:paraId="026A152B" w14:textId="77777777" w:rsidTr="00B008A6">
        <w:tc>
          <w:tcPr>
            <w:tcW w:w="4219" w:type="dxa"/>
            <w:tcBorders>
              <w:top w:val="nil"/>
              <w:left w:val="nil"/>
              <w:bottom w:val="nil"/>
              <w:right w:val="nil"/>
            </w:tcBorders>
            <w:shd w:val="clear" w:color="auto" w:fill="auto"/>
          </w:tcPr>
          <w:p w14:paraId="145520F5" w14:textId="77777777" w:rsidR="00701938" w:rsidRPr="004E55C9" w:rsidRDefault="00701938" w:rsidP="00701938">
            <w:pPr>
              <w:rPr>
                <w:rFonts w:cs="Arial"/>
                <w:sz w:val="20"/>
              </w:rPr>
            </w:pPr>
            <w:r w:rsidRPr="004E55C9">
              <w:rPr>
                <w:rFonts w:cs="Arial"/>
                <w:sz w:val="20"/>
              </w:rPr>
              <w:t>Gross Rental Income (GRI)</w:t>
            </w:r>
          </w:p>
        </w:tc>
        <w:tc>
          <w:tcPr>
            <w:tcW w:w="5562" w:type="dxa"/>
            <w:tcBorders>
              <w:top w:val="nil"/>
              <w:left w:val="nil"/>
              <w:bottom w:val="nil"/>
              <w:right w:val="nil"/>
            </w:tcBorders>
          </w:tcPr>
          <w:p w14:paraId="20DE1220" w14:textId="0846A3C7" w:rsidR="00701938" w:rsidRPr="00B008A6" w:rsidRDefault="00436D16" w:rsidP="00701938">
            <w:pPr>
              <w:rPr>
                <w:rFonts w:cs="Arial"/>
                <w:i/>
                <w:sz w:val="20"/>
              </w:rPr>
            </w:pPr>
            <w:r w:rsidRPr="00B008A6">
              <w:rPr>
                <w:rFonts w:cs="Arial"/>
                <w:i/>
                <w:sz w:val="20"/>
              </w:rPr>
              <w:t xml:space="preserve"> 176,400,588 </w:t>
            </w:r>
          </w:p>
        </w:tc>
      </w:tr>
      <w:tr w:rsidR="00701938" w:rsidRPr="006D7375" w14:paraId="04C840C3" w14:textId="77777777" w:rsidTr="00B008A6">
        <w:tc>
          <w:tcPr>
            <w:tcW w:w="4219" w:type="dxa"/>
            <w:tcBorders>
              <w:top w:val="nil"/>
              <w:left w:val="nil"/>
              <w:bottom w:val="nil"/>
              <w:right w:val="nil"/>
            </w:tcBorders>
            <w:shd w:val="clear" w:color="auto" w:fill="auto"/>
          </w:tcPr>
          <w:p w14:paraId="3ABAC74C" w14:textId="77777777" w:rsidR="00701938" w:rsidRPr="004E55C9" w:rsidRDefault="00701938" w:rsidP="00701938">
            <w:pPr>
              <w:rPr>
                <w:rFonts w:cs="Arial"/>
                <w:sz w:val="20"/>
              </w:rPr>
            </w:pPr>
            <w:r w:rsidRPr="004E55C9">
              <w:rPr>
                <w:rFonts w:cs="Arial"/>
                <w:sz w:val="20"/>
              </w:rPr>
              <w:t>Estimated Net Rental Income (NOI)</w:t>
            </w:r>
          </w:p>
        </w:tc>
        <w:tc>
          <w:tcPr>
            <w:tcW w:w="5562" w:type="dxa"/>
            <w:tcBorders>
              <w:top w:val="nil"/>
              <w:left w:val="nil"/>
              <w:bottom w:val="nil"/>
              <w:right w:val="nil"/>
            </w:tcBorders>
          </w:tcPr>
          <w:p w14:paraId="2A7C7CB0" w14:textId="2E948CFD" w:rsidR="00701938" w:rsidRPr="00B008A6" w:rsidRDefault="00436D16" w:rsidP="00701938">
            <w:pPr>
              <w:rPr>
                <w:rFonts w:cs="Arial"/>
                <w:i/>
                <w:sz w:val="20"/>
              </w:rPr>
            </w:pPr>
            <w:r w:rsidRPr="00B008A6">
              <w:rPr>
                <w:rFonts w:cs="Arial"/>
                <w:i/>
                <w:sz w:val="20"/>
              </w:rPr>
              <w:t xml:space="preserve"> 152,979,995 </w:t>
            </w:r>
          </w:p>
        </w:tc>
      </w:tr>
      <w:tr w:rsidR="00701938" w:rsidRPr="006D7375" w14:paraId="5EA612E6" w14:textId="77777777" w:rsidTr="00B008A6">
        <w:tc>
          <w:tcPr>
            <w:tcW w:w="4219" w:type="dxa"/>
            <w:tcBorders>
              <w:top w:val="nil"/>
              <w:left w:val="nil"/>
              <w:bottom w:val="nil"/>
              <w:right w:val="nil"/>
            </w:tcBorders>
            <w:shd w:val="clear" w:color="auto" w:fill="auto"/>
          </w:tcPr>
          <w:p w14:paraId="11691DA2" w14:textId="77777777" w:rsidR="00701938" w:rsidRPr="004E55C9" w:rsidRDefault="00701938" w:rsidP="00701938">
            <w:pPr>
              <w:rPr>
                <w:rFonts w:cs="Arial"/>
                <w:sz w:val="20"/>
              </w:rPr>
            </w:pPr>
            <w:r w:rsidRPr="004E55C9">
              <w:rPr>
                <w:rFonts w:cs="Arial"/>
                <w:sz w:val="20"/>
              </w:rPr>
              <w:t>Estimated Gross Rental Value (GRV)</w:t>
            </w:r>
          </w:p>
        </w:tc>
        <w:tc>
          <w:tcPr>
            <w:tcW w:w="5562" w:type="dxa"/>
            <w:tcBorders>
              <w:top w:val="nil"/>
              <w:left w:val="nil"/>
              <w:bottom w:val="nil"/>
              <w:right w:val="nil"/>
            </w:tcBorders>
          </w:tcPr>
          <w:p w14:paraId="08A28A73" w14:textId="13F192A4" w:rsidR="00701938" w:rsidRPr="00B008A6" w:rsidRDefault="00436D16" w:rsidP="00701938">
            <w:pPr>
              <w:rPr>
                <w:rFonts w:cs="Arial"/>
                <w:i/>
                <w:sz w:val="20"/>
              </w:rPr>
            </w:pPr>
            <w:r w:rsidRPr="00B008A6">
              <w:rPr>
                <w:rFonts w:cs="Arial"/>
                <w:i/>
                <w:sz w:val="20"/>
              </w:rPr>
              <w:t xml:space="preserve"> 176,400,588 </w:t>
            </w:r>
          </w:p>
        </w:tc>
      </w:tr>
      <w:tr w:rsidR="00701938" w:rsidRPr="006D7375" w14:paraId="7A083E54" w14:textId="77777777" w:rsidTr="00B008A6">
        <w:tc>
          <w:tcPr>
            <w:tcW w:w="4219" w:type="dxa"/>
            <w:tcBorders>
              <w:top w:val="nil"/>
              <w:left w:val="nil"/>
              <w:bottom w:val="nil"/>
              <w:right w:val="nil"/>
            </w:tcBorders>
            <w:shd w:val="clear" w:color="auto" w:fill="auto"/>
          </w:tcPr>
          <w:p w14:paraId="242FF971" w14:textId="77777777" w:rsidR="00701938" w:rsidRPr="004E55C9" w:rsidRDefault="00701938" w:rsidP="00701938">
            <w:pPr>
              <w:rPr>
                <w:rFonts w:cs="Arial"/>
                <w:sz w:val="20"/>
              </w:rPr>
            </w:pPr>
            <w:r w:rsidRPr="004E55C9">
              <w:rPr>
                <w:rFonts w:cs="Arial"/>
                <w:sz w:val="20"/>
              </w:rPr>
              <w:t>Estimated Net Rental Value (NRV)</w:t>
            </w:r>
          </w:p>
        </w:tc>
        <w:tc>
          <w:tcPr>
            <w:tcW w:w="5562" w:type="dxa"/>
            <w:tcBorders>
              <w:top w:val="nil"/>
              <w:left w:val="nil"/>
              <w:bottom w:val="nil"/>
              <w:right w:val="nil"/>
            </w:tcBorders>
          </w:tcPr>
          <w:p w14:paraId="5F812F81" w14:textId="3593510E" w:rsidR="00701938" w:rsidRPr="00B008A6" w:rsidRDefault="00436D16" w:rsidP="00701938">
            <w:pPr>
              <w:rPr>
                <w:rFonts w:cs="Arial"/>
                <w:i/>
                <w:sz w:val="20"/>
              </w:rPr>
            </w:pPr>
            <w:r w:rsidRPr="00B008A6">
              <w:rPr>
                <w:rFonts w:cs="Arial"/>
                <w:i/>
                <w:sz w:val="20"/>
              </w:rPr>
              <w:t xml:space="preserve"> 152,979,995 </w:t>
            </w:r>
          </w:p>
        </w:tc>
      </w:tr>
      <w:tr w:rsidR="00701938" w:rsidRPr="006D7375" w14:paraId="2E9FEADD" w14:textId="77777777" w:rsidTr="00B008A6">
        <w:tc>
          <w:tcPr>
            <w:tcW w:w="4219" w:type="dxa"/>
            <w:tcBorders>
              <w:top w:val="nil"/>
              <w:left w:val="nil"/>
              <w:bottom w:val="nil"/>
              <w:right w:val="nil"/>
            </w:tcBorders>
            <w:shd w:val="clear" w:color="auto" w:fill="auto"/>
          </w:tcPr>
          <w:p w14:paraId="294C0DE2" w14:textId="77777777" w:rsidR="00701938" w:rsidRPr="004E55C9" w:rsidRDefault="00701938" w:rsidP="00701938">
            <w:pPr>
              <w:rPr>
                <w:rFonts w:cs="Arial"/>
                <w:sz w:val="20"/>
              </w:rPr>
            </w:pPr>
            <w:r w:rsidRPr="004E55C9">
              <w:rPr>
                <w:rFonts w:cs="Arial"/>
                <w:sz w:val="20"/>
              </w:rPr>
              <w:t>Gross Initial Yield (GRI/GPP)</w:t>
            </w:r>
          </w:p>
        </w:tc>
        <w:tc>
          <w:tcPr>
            <w:tcW w:w="5562" w:type="dxa"/>
            <w:tcBorders>
              <w:top w:val="nil"/>
              <w:left w:val="nil"/>
              <w:bottom w:val="nil"/>
              <w:right w:val="nil"/>
            </w:tcBorders>
          </w:tcPr>
          <w:p w14:paraId="65BD6A32" w14:textId="68C886DD" w:rsidR="00701938" w:rsidRPr="00B008A6" w:rsidRDefault="00256275" w:rsidP="00701938">
            <w:pPr>
              <w:rPr>
                <w:rFonts w:cs="Arial"/>
                <w:i/>
                <w:sz w:val="20"/>
              </w:rPr>
            </w:pPr>
            <w:r w:rsidRPr="00B008A6">
              <w:rPr>
                <w:rFonts w:cs="Arial"/>
                <w:i/>
                <w:sz w:val="20"/>
              </w:rPr>
              <w:t>5.07%</w:t>
            </w:r>
          </w:p>
        </w:tc>
      </w:tr>
      <w:tr w:rsidR="00701938" w:rsidRPr="006D7375" w14:paraId="4282C33E" w14:textId="77777777" w:rsidTr="00B008A6">
        <w:tc>
          <w:tcPr>
            <w:tcW w:w="4219" w:type="dxa"/>
            <w:tcBorders>
              <w:top w:val="nil"/>
              <w:left w:val="nil"/>
              <w:bottom w:val="nil"/>
              <w:right w:val="nil"/>
            </w:tcBorders>
            <w:shd w:val="clear" w:color="auto" w:fill="auto"/>
          </w:tcPr>
          <w:p w14:paraId="4801ECF0" w14:textId="77777777" w:rsidR="00701938" w:rsidRPr="004E55C9" w:rsidRDefault="00701938" w:rsidP="00701938">
            <w:pPr>
              <w:rPr>
                <w:rFonts w:cs="Arial"/>
                <w:sz w:val="20"/>
              </w:rPr>
            </w:pPr>
            <w:r w:rsidRPr="004E55C9">
              <w:rPr>
                <w:rFonts w:cs="Arial"/>
                <w:sz w:val="20"/>
              </w:rPr>
              <w:t>Net Income Yield (NOI/NPP)</w:t>
            </w:r>
          </w:p>
        </w:tc>
        <w:tc>
          <w:tcPr>
            <w:tcW w:w="5562" w:type="dxa"/>
            <w:tcBorders>
              <w:top w:val="nil"/>
              <w:left w:val="nil"/>
              <w:bottom w:val="nil"/>
              <w:right w:val="nil"/>
            </w:tcBorders>
          </w:tcPr>
          <w:p w14:paraId="0CEB8610" w14:textId="6FEAC0F2" w:rsidR="00701938" w:rsidRPr="00B008A6" w:rsidRDefault="00256275" w:rsidP="00701938">
            <w:pPr>
              <w:rPr>
                <w:rFonts w:cs="Arial"/>
                <w:i/>
                <w:sz w:val="20"/>
              </w:rPr>
            </w:pPr>
            <w:r w:rsidRPr="00B008A6">
              <w:rPr>
                <w:rFonts w:cs="Arial"/>
                <w:i/>
                <w:sz w:val="20"/>
              </w:rPr>
              <w:t>4.64%</w:t>
            </w:r>
          </w:p>
        </w:tc>
      </w:tr>
      <w:tr w:rsidR="00701938" w:rsidRPr="006D7375" w14:paraId="56520518" w14:textId="77777777" w:rsidTr="00B008A6">
        <w:tc>
          <w:tcPr>
            <w:tcW w:w="4219" w:type="dxa"/>
            <w:tcBorders>
              <w:top w:val="nil"/>
              <w:left w:val="nil"/>
              <w:bottom w:val="nil"/>
              <w:right w:val="nil"/>
            </w:tcBorders>
            <w:shd w:val="clear" w:color="auto" w:fill="auto"/>
          </w:tcPr>
          <w:p w14:paraId="2D88FA8A" w14:textId="77777777" w:rsidR="00701938" w:rsidRPr="004E55C9" w:rsidRDefault="00701938" w:rsidP="00701938">
            <w:pPr>
              <w:rPr>
                <w:rFonts w:cs="Arial"/>
                <w:sz w:val="20"/>
                <w:lang w:val="nl-NL"/>
              </w:rPr>
            </w:pPr>
            <w:r w:rsidRPr="004E55C9">
              <w:rPr>
                <w:rFonts w:cs="Arial"/>
                <w:sz w:val="20"/>
                <w:lang w:val="nl-NL"/>
              </w:rPr>
              <w:t>Net Initial Yield (NOI/GPP)</w:t>
            </w:r>
          </w:p>
        </w:tc>
        <w:tc>
          <w:tcPr>
            <w:tcW w:w="5562" w:type="dxa"/>
            <w:tcBorders>
              <w:top w:val="nil"/>
              <w:left w:val="nil"/>
              <w:bottom w:val="nil"/>
              <w:right w:val="nil"/>
            </w:tcBorders>
          </w:tcPr>
          <w:p w14:paraId="7B0051E0" w14:textId="1BF8FD00" w:rsidR="00701938" w:rsidRPr="00B008A6" w:rsidRDefault="00256275" w:rsidP="00701938">
            <w:pPr>
              <w:rPr>
                <w:rFonts w:cs="Arial"/>
                <w:i/>
                <w:sz w:val="20"/>
              </w:rPr>
            </w:pPr>
            <w:r w:rsidRPr="00B008A6">
              <w:rPr>
                <w:rFonts w:cs="Arial"/>
                <w:i/>
                <w:sz w:val="20"/>
              </w:rPr>
              <w:t>4.40%</w:t>
            </w:r>
          </w:p>
        </w:tc>
      </w:tr>
      <w:tr w:rsidR="00701938" w:rsidRPr="006D7375" w14:paraId="5422E9E9" w14:textId="77777777" w:rsidTr="00B008A6">
        <w:tc>
          <w:tcPr>
            <w:tcW w:w="4219" w:type="dxa"/>
            <w:tcBorders>
              <w:top w:val="nil"/>
              <w:left w:val="nil"/>
              <w:bottom w:val="nil"/>
              <w:right w:val="nil"/>
            </w:tcBorders>
            <w:shd w:val="clear" w:color="auto" w:fill="auto"/>
          </w:tcPr>
          <w:p w14:paraId="239A5A57" w14:textId="77777777" w:rsidR="00701938" w:rsidRPr="004E55C9" w:rsidRDefault="00701938" w:rsidP="00701938">
            <w:pPr>
              <w:rPr>
                <w:rFonts w:cs="Arial"/>
                <w:sz w:val="20"/>
              </w:rPr>
            </w:pPr>
            <w:r w:rsidRPr="004E55C9">
              <w:rPr>
                <w:rFonts w:cs="Arial"/>
                <w:sz w:val="20"/>
              </w:rPr>
              <w:t>First year Fund level dividend yield</w:t>
            </w:r>
          </w:p>
        </w:tc>
        <w:tc>
          <w:tcPr>
            <w:tcW w:w="5562" w:type="dxa"/>
            <w:tcBorders>
              <w:top w:val="nil"/>
              <w:left w:val="nil"/>
              <w:bottom w:val="nil"/>
              <w:right w:val="nil"/>
            </w:tcBorders>
          </w:tcPr>
          <w:p w14:paraId="73886F4E" w14:textId="60A3A2D0" w:rsidR="00701938" w:rsidRPr="00B008A6" w:rsidRDefault="00B34FA4" w:rsidP="00701938">
            <w:pPr>
              <w:rPr>
                <w:rFonts w:cs="Arial"/>
                <w:i/>
                <w:sz w:val="20"/>
              </w:rPr>
            </w:pPr>
            <w:r w:rsidRPr="00B008A6">
              <w:rPr>
                <w:rFonts w:cs="Arial"/>
                <w:i/>
                <w:sz w:val="20"/>
              </w:rPr>
              <w:t>5.38%</w:t>
            </w:r>
          </w:p>
        </w:tc>
      </w:tr>
      <w:tr w:rsidR="00701938" w:rsidRPr="006D7375" w14:paraId="3EB161D7" w14:textId="77777777" w:rsidTr="00B008A6">
        <w:tc>
          <w:tcPr>
            <w:tcW w:w="4219" w:type="dxa"/>
            <w:tcBorders>
              <w:top w:val="nil"/>
              <w:left w:val="nil"/>
              <w:bottom w:val="nil"/>
              <w:right w:val="nil"/>
            </w:tcBorders>
            <w:shd w:val="clear" w:color="auto" w:fill="auto"/>
          </w:tcPr>
          <w:p w14:paraId="5A74831C" w14:textId="00A9FCED" w:rsidR="00701938" w:rsidRPr="004E55C9" w:rsidRDefault="00701938" w:rsidP="00701938">
            <w:pPr>
              <w:rPr>
                <w:rFonts w:cs="Arial"/>
                <w:sz w:val="20"/>
              </w:rPr>
            </w:pPr>
            <w:r w:rsidRPr="004E55C9">
              <w:rPr>
                <w:rFonts w:cs="Arial"/>
                <w:sz w:val="20"/>
              </w:rPr>
              <w:t>Average Fund level dividend yield (</w:t>
            </w:r>
            <w:r w:rsidR="00530356" w:rsidRPr="00B008A6">
              <w:rPr>
                <w:rFonts w:cs="Arial"/>
                <w:sz w:val="20"/>
              </w:rPr>
              <w:t>4</w:t>
            </w:r>
            <w:r w:rsidRPr="004E55C9">
              <w:rPr>
                <w:rFonts w:cs="Arial"/>
                <w:sz w:val="20"/>
              </w:rPr>
              <w:t xml:space="preserve"> </w:t>
            </w:r>
            <w:proofErr w:type="spellStart"/>
            <w:r w:rsidRPr="004E55C9">
              <w:rPr>
                <w:rFonts w:cs="Arial"/>
                <w:sz w:val="20"/>
              </w:rPr>
              <w:t>yrs</w:t>
            </w:r>
            <w:proofErr w:type="spellEnd"/>
            <w:r w:rsidRPr="004E55C9">
              <w:rPr>
                <w:rFonts w:cs="Arial"/>
                <w:sz w:val="20"/>
              </w:rPr>
              <w:t>)</w:t>
            </w:r>
          </w:p>
        </w:tc>
        <w:tc>
          <w:tcPr>
            <w:tcW w:w="5562" w:type="dxa"/>
            <w:tcBorders>
              <w:top w:val="nil"/>
              <w:left w:val="nil"/>
              <w:bottom w:val="nil"/>
              <w:right w:val="nil"/>
            </w:tcBorders>
          </w:tcPr>
          <w:p w14:paraId="42D69F7D" w14:textId="2E5BF8AB" w:rsidR="00701938" w:rsidRPr="00B008A6" w:rsidRDefault="00163276" w:rsidP="00701938">
            <w:pPr>
              <w:rPr>
                <w:rFonts w:cs="Arial"/>
                <w:i/>
                <w:sz w:val="20"/>
              </w:rPr>
            </w:pPr>
            <w:r w:rsidRPr="00B008A6">
              <w:rPr>
                <w:rFonts w:cs="Arial"/>
                <w:i/>
                <w:sz w:val="20"/>
              </w:rPr>
              <w:t>5.45%</w:t>
            </w:r>
            <w:r w:rsidR="00701938" w:rsidRPr="00B008A6">
              <w:rPr>
                <w:rFonts w:cs="Arial"/>
                <w:i/>
                <w:sz w:val="20"/>
              </w:rPr>
              <w:t xml:space="preserve"> </w:t>
            </w:r>
          </w:p>
        </w:tc>
      </w:tr>
      <w:tr w:rsidR="00701938" w:rsidRPr="006D7375" w14:paraId="7F7E0ECD" w14:textId="77777777" w:rsidTr="00B008A6">
        <w:tc>
          <w:tcPr>
            <w:tcW w:w="4219" w:type="dxa"/>
            <w:tcBorders>
              <w:top w:val="nil"/>
              <w:left w:val="nil"/>
              <w:bottom w:val="nil"/>
              <w:right w:val="nil"/>
            </w:tcBorders>
            <w:shd w:val="clear" w:color="auto" w:fill="auto"/>
          </w:tcPr>
          <w:p w14:paraId="3603505E" w14:textId="77777777" w:rsidR="00701938" w:rsidRPr="004E55C9" w:rsidRDefault="00701938" w:rsidP="00701938">
            <w:pPr>
              <w:rPr>
                <w:rFonts w:cs="Arial"/>
                <w:sz w:val="20"/>
              </w:rPr>
            </w:pPr>
            <w:r w:rsidRPr="004E55C9">
              <w:rPr>
                <w:rFonts w:cs="Arial"/>
                <w:sz w:val="20"/>
              </w:rPr>
              <w:t>Asset Level IRR (un-geared)</w:t>
            </w:r>
          </w:p>
        </w:tc>
        <w:tc>
          <w:tcPr>
            <w:tcW w:w="5562" w:type="dxa"/>
            <w:tcBorders>
              <w:top w:val="nil"/>
              <w:left w:val="nil"/>
              <w:bottom w:val="nil"/>
              <w:right w:val="nil"/>
            </w:tcBorders>
          </w:tcPr>
          <w:p w14:paraId="382F0921" w14:textId="195F8C02" w:rsidR="00701938" w:rsidRPr="00B008A6" w:rsidRDefault="00BC4836" w:rsidP="00701938">
            <w:pPr>
              <w:rPr>
                <w:rFonts w:cs="Arial"/>
                <w:i/>
                <w:sz w:val="20"/>
              </w:rPr>
            </w:pPr>
            <w:r w:rsidRPr="00B008A6">
              <w:rPr>
                <w:rFonts w:cs="Arial"/>
                <w:i/>
                <w:sz w:val="20"/>
              </w:rPr>
              <w:t>7.60%</w:t>
            </w:r>
          </w:p>
        </w:tc>
      </w:tr>
      <w:tr w:rsidR="00701938" w:rsidRPr="006D7375" w14:paraId="467B9A23" w14:textId="77777777" w:rsidTr="00B008A6">
        <w:tc>
          <w:tcPr>
            <w:tcW w:w="4219" w:type="dxa"/>
            <w:tcBorders>
              <w:top w:val="nil"/>
              <w:left w:val="nil"/>
              <w:right w:val="nil"/>
            </w:tcBorders>
            <w:shd w:val="clear" w:color="auto" w:fill="auto"/>
          </w:tcPr>
          <w:p w14:paraId="220ACA2E" w14:textId="018AD653" w:rsidR="00701938" w:rsidRPr="004E55C9" w:rsidRDefault="00701938" w:rsidP="00701938">
            <w:pPr>
              <w:rPr>
                <w:rFonts w:cs="Arial"/>
                <w:sz w:val="20"/>
              </w:rPr>
            </w:pPr>
            <w:r w:rsidRPr="004E55C9">
              <w:rPr>
                <w:rFonts w:cs="Arial"/>
                <w:sz w:val="20"/>
              </w:rPr>
              <w:t>P</w:t>
            </w:r>
            <w:r w:rsidR="004A6A6F" w:rsidRPr="00B008A6">
              <w:rPr>
                <w:rFonts w:cs="Arial"/>
                <w:sz w:val="20"/>
              </w:rPr>
              <w:t>roject</w:t>
            </w:r>
            <w:r w:rsidRPr="004E55C9">
              <w:rPr>
                <w:rFonts w:cs="Arial"/>
                <w:sz w:val="20"/>
              </w:rPr>
              <w:t xml:space="preserve"> Level IRR (geared, </w:t>
            </w:r>
            <w:proofErr w:type="spellStart"/>
            <w:r w:rsidRPr="004E55C9">
              <w:rPr>
                <w:rFonts w:cs="Arial"/>
                <w:sz w:val="20"/>
              </w:rPr>
              <w:t>post tax</w:t>
            </w:r>
            <w:proofErr w:type="spellEnd"/>
            <w:r w:rsidRPr="004E55C9">
              <w:rPr>
                <w:rFonts w:cs="Arial"/>
                <w:sz w:val="20"/>
              </w:rPr>
              <w:t>)</w:t>
            </w:r>
          </w:p>
        </w:tc>
        <w:tc>
          <w:tcPr>
            <w:tcW w:w="5562" w:type="dxa"/>
            <w:tcBorders>
              <w:top w:val="nil"/>
              <w:left w:val="nil"/>
              <w:right w:val="nil"/>
            </w:tcBorders>
          </w:tcPr>
          <w:p w14:paraId="12FB1C5B" w14:textId="0ED70CD7" w:rsidR="00701938" w:rsidRPr="00B008A6" w:rsidRDefault="00ED7BAD" w:rsidP="00701938">
            <w:pPr>
              <w:rPr>
                <w:rFonts w:cs="Arial"/>
                <w:i/>
                <w:sz w:val="20"/>
              </w:rPr>
            </w:pPr>
            <w:r w:rsidRPr="00B008A6">
              <w:rPr>
                <w:rFonts w:cs="Arial"/>
                <w:i/>
                <w:sz w:val="20"/>
              </w:rPr>
              <w:t>14.2%</w:t>
            </w:r>
            <w:r w:rsidR="00F847B8" w:rsidRPr="00B008A6">
              <w:rPr>
                <w:rFonts w:cs="Arial"/>
                <w:i/>
                <w:sz w:val="20"/>
              </w:rPr>
              <w:t xml:space="preserve"> (</w:t>
            </w:r>
            <w:del w:id="65" w:author="Will Johnson" w:date="2023-09-01T13:56:00Z">
              <w:r w:rsidR="00ED7E50" w:rsidRPr="00B008A6" w:rsidDel="00E87172">
                <w:rPr>
                  <w:rFonts w:cs="Arial"/>
                  <w:i/>
                  <w:sz w:val="20"/>
                </w:rPr>
                <w:delText xml:space="preserve">before on-shore AM </w:delText>
              </w:r>
            </w:del>
            <w:ins w:id="66" w:author="Will Johnson" w:date="2023-09-01T13:56:00Z">
              <w:r w:rsidR="00E87172">
                <w:rPr>
                  <w:rFonts w:cs="Arial"/>
                  <w:i/>
                  <w:sz w:val="20"/>
                </w:rPr>
                <w:t>pre-</w:t>
              </w:r>
            </w:ins>
            <w:r w:rsidR="00ED7E50" w:rsidRPr="00B008A6">
              <w:rPr>
                <w:rFonts w:cs="Arial"/>
                <w:i/>
                <w:sz w:val="20"/>
              </w:rPr>
              <w:t>fees)</w:t>
            </w:r>
          </w:p>
        </w:tc>
      </w:tr>
      <w:tr w:rsidR="00701938" w:rsidRPr="006D7375" w14:paraId="46638026" w14:textId="77777777" w:rsidTr="00B008A6">
        <w:tc>
          <w:tcPr>
            <w:tcW w:w="4219" w:type="dxa"/>
            <w:tcBorders>
              <w:top w:val="nil"/>
              <w:left w:val="nil"/>
              <w:right w:val="nil"/>
            </w:tcBorders>
            <w:shd w:val="clear" w:color="auto" w:fill="auto"/>
          </w:tcPr>
          <w:p w14:paraId="0ED50AB5" w14:textId="77777777" w:rsidR="00701938" w:rsidRPr="004E55C9" w:rsidRDefault="00701938" w:rsidP="00701938">
            <w:pPr>
              <w:rPr>
                <w:rFonts w:cs="Arial"/>
                <w:sz w:val="20"/>
              </w:rPr>
            </w:pPr>
            <w:r w:rsidRPr="004E55C9">
              <w:rPr>
                <w:rFonts w:cs="Arial"/>
                <w:sz w:val="20"/>
              </w:rPr>
              <w:t xml:space="preserve">Fund Level IRR (geared, </w:t>
            </w:r>
            <w:proofErr w:type="spellStart"/>
            <w:r w:rsidRPr="004E55C9">
              <w:rPr>
                <w:rFonts w:cs="Arial"/>
                <w:sz w:val="20"/>
              </w:rPr>
              <w:t>post tax</w:t>
            </w:r>
            <w:proofErr w:type="spellEnd"/>
            <w:r w:rsidRPr="004E55C9">
              <w:rPr>
                <w:rFonts w:cs="Arial"/>
                <w:sz w:val="20"/>
              </w:rPr>
              <w:t>)</w:t>
            </w:r>
          </w:p>
        </w:tc>
        <w:tc>
          <w:tcPr>
            <w:tcW w:w="5562" w:type="dxa"/>
            <w:tcBorders>
              <w:top w:val="nil"/>
              <w:left w:val="nil"/>
              <w:right w:val="nil"/>
            </w:tcBorders>
          </w:tcPr>
          <w:p w14:paraId="1E087B00" w14:textId="26B1FF6A" w:rsidR="00701938" w:rsidRPr="00B008A6" w:rsidRDefault="004E55C9" w:rsidP="00B008A6">
            <w:pPr>
              <w:rPr>
                <w:rFonts w:cs="Arial"/>
                <w:i/>
                <w:sz w:val="20"/>
              </w:rPr>
            </w:pPr>
            <w:r w:rsidRPr="00B008A6">
              <w:rPr>
                <w:rFonts w:cs="Arial"/>
                <w:i/>
                <w:sz w:val="20"/>
              </w:rPr>
              <w:t>13.1%</w:t>
            </w:r>
            <w:ins w:id="67" w:author="Will Johnson" w:date="2023-09-01T13:57:00Z">
              <w:r w:rsidR="00E87172">
                <w:rPr>
                  <w:rFonts w:cs="Arial"/>
                  <w:i/>
                  <w:sz w:val="20"/>
                </w:rPr>
                <w:t xml:space="preserve"> (post fees)</w:t>
              </w:r>
            </w:ins>
            <w:r w:rsidR="00701938" w:rsidRPr="00B008A6">
              <w:rPr>
                <w:rFonts w:cs="Arial"/>
                <w:i/>
                <w:sz w:val="20"/>
              </w:rPr>
              <w:tab/>
            </w:r>
          </w:p>
        </w:tc>
      </w:tr>
      <w:tr w:rsidR="00701938" w:rsidRPr="006D7375" w14:paraId="5911A0CA" w14:textId="77777777" w:rsidTr="002251D4">
        <w:tc>
          <w:tcPr>
            <w:tcW w:w="4219" w:type="dxa"/>
          </w:tcPr>
          <w:p w14:paraId="723800C7" w14:textId="77777777" w:rsidR="00701938" w:rsidRPr="006D7375" w:rsidRDefault="00701938" w:rsidP="00701938">
            <w:pPr>
              <w:rPr>
                <w:rFonts w:cs="Arial"/>
                <w:sz w:val="20"/>
                <w:u w:val="single"/>
              </w:rPr>
            </w:pPr>
          </w:p>
          <w:p w14:paraId="6982BD5D" w14:textId="4987C94A" w:rsidR="00701938" w:rsidRPr="006D7375" w:rsidRDefault="00701938" w:rsidP="00701938">
            <w:pPr>
              <w:rPr>
                <w:rFonts w:cs="Arial"/>
                <w:sz w:val="20"/>
                <w:u w:val="single"/>
              </w:rPr>
            </w:pPr>
            <w:r w:rsidRPr="006D7375">
              <w:rPr>
                <w:rFonts w:cs="Arial"/>
                <w:sz w:val="20"/>
                <w:u w:val="single"/>
              </w:rPr>
              <w:t>Proposed professional team</w:t>
            </w:r>
            <w:r>
              <w:rPr>
                <w:rFonts w:cs="Arial"/>
                <w:sz w:val="20"/>
                <w:u w:val="single"/>
              </w:rPr>
              <w:t xml:space="preserve"> for Client</w:t>
            </w:r>
          </w:p>
        </w:tc>
        <w:tc>
          <w:tcPr>
            <w:tcW w:w="5562" w:type="dxa"/>
          </w:tcPr>
          <w:p w14:paraId="5126D04B" w14:textId="20F49E67" w:rsidR="00701938" w:rsidRPr="006D7375" w:rsidRDefault="00701938" w:rsidP="00701938">
            <w:pPr>
              <w:rPr>
                <w:rFonts w:cs="Arial"/>
                <w:sz w:val="20"/>
              </w:rPr>
            </w:pPr>
            <w:r w:rsidRPr="006D7375">
              <w:rPr>
                <w:rFonts w:cs="Arial"/>
                <w:i/>
                <w:color w:val="FF0000"/>
                <w:sz w:val="20"/>
              </w:rPr>
              <w:t xml:space="preserve"> </w:t>
            </w:r>
          </w:p>
        </w:tc>
      </w:tr>
      <w:tr w:rsidR="006C2C07" w:rsidRPr="006D7375" w14:paraId="08265E00" w14:textId="77777777" w:rsidTr="002251D4">
        <w:tc>
          <w:tcPr>
            <w:tcW w:w="4219" w:type="dxa"/>
          </w:tcPr>
          <w:p w14:paraId="14525388" w14:textId="77777777" w:rsidR="006C2C07" w:rsidRPr="006D7375" w:rsidRDefault="006C2C07" w:rsidP="006C2C07">
            <w:pPr>
              <w:rPr>
                <w:rFonts w:cs="Arial"/>
                <w:sz w:val="20"/>
              </w:rPr>
            </w:pPr>
            <w:r w:rsidRPr="006D7375">
              <w:rPr>
                <w:rFonts w:cs="Arial"/>
                <w:sz w:val="20"/>
              </w:rPr>
              <w:t>Investment Agent</w:t>
            </w:r>
          </w:p>
        </w:tc>
        <w:tc>
          <w:tcPr>
            <w:tcW w:w="5562" w:type="dxa"/>
          </w:tcPr>
          <w:p w14:paraId="355B3C55" w14:textId="6F66561A" w:rsidR="006C2C07" w:rsidRPr="00B008A6" w:rsidRDefault="006C2C07" w:rsidP="006C2C07">
            <w:pPr>
              <w:rPr>
                <w:rFonts w:cs="Arial"/>
                <w:i/>
                <w:iCs/>
                <w:sz w:val="20"/>
                <w:szCs w:val="20"/>
              </w:rPr>
            </w:pPr>
            <w:r w:rsidRPr="00B008A6">
              <w:rPr>
                <w:i/>
                <w:iCs/>
                <w:sz w:val="20"/>
                <w:szCs w:val="20"/>
              </w:rPr>
              <w:t>Mizuho Trust Bank</w:t>
            </w:r>
            <w:r w:rsidR="00D51987">
              <w:rPr>
                <w:i/>
                <w:iCs/>
                <w:sz w:val="20"/>
                <w:szCs w:val="20"/>
              </w:rPr>
              <w:t xml:space="preserve"> (TBC </w:t>
            </w:r>
            <w:r w:rsidR="00DC09DF">
              <w:rPr>
                <w:i/>
                <w:iCs/>
                <w:sz w:val="20"/>
                <w:szCs w:val="20"/>
              </w:rPr>
              <w:t xml:space="preserve">– </w:t>
            </w:r>
            <w:r w:rsidR="00BF083F">
              <w:rPr>
                <w:i/>
                <w:iCs/>
                <w:sz w:val="20"/>
                <w:szCs w:val="20"/>
              </w:rPr>
              <w:t xml:space="preserve">assumed broker </w:t>
            </w:r>
            <w:r w:rsidR="00DC09DF">
              <w:rPr>
                <w:i/>
                <w:iCs/>
                <w:sz w:val="20"/>
                <w:szCs w:val="20"/>
              </w:rPr>
              <w:t xml:space="preserve">for </w:t>
            </w:r>
            <w:r w:rsidR="00BF083F">
              <w:rPr>
                <w:i/>
                <w:iCs/>
                <w:sz w:val="20"/>
                <w:szCs w:val="20"/>
              </w:rPr>
              <w:t>legal process purposes)</w:t>
            </w:r>
          </w:p>
        </w:tc>
      </w:tr>
      <w:tr w:rsidR="006C2C07" w:rsidRPr="006D7375" w14:paraId="29ED2C6C" w14:textId="77777777" w:rsidTr="002251D4">
        <w:tc>
          <w:tcPr>
            <w:tcW w:w="4219" w:type="dxa"/>
          </w:tcPr>
          <w:p w14:paraId="42F0E6AA" w14:textId="6659B16D" w:rsidR="006C2C07" w:rsidRPr="006D7375" w:rsidRDefault="006C2C07" w:rsidP="006C2C07">
            <w:pPr>
              <w:rPr>
                <w:rFonts w:cs="Arial"/>
                <w:sz w:val="20"/>
              </w:rPr>
            </w:pPr>
            <w:r>
              <w:rPr>
                <w:rFonts w:cs="Arial"/>
                <w:sz w:val="20"/>
              </w:rPr>
              <w:t>Legal Adviser</w:t>
            </w:r>
          </w:p>
        </w:tc>
        <w:tc>
          <w:tcPr>
            <w:tcW w:w="5562" w:type="dxa"/>
          </w:tcPr>
          <w:p w14:paraId="2ECDD83B" w14:textId="528D7E5C" w:rsidR="006C2C07" w:rsidRPr="00B008A6" w:rsidRDefault="006C2C07" w:rsidP="006C2C07">
            <w:pPr>
              <w:rPr>
                <w:rFonts w:cs="Arial"/>
                <w:i/>
                <w:iCs/>
                <w:sz w:val="20"/>
                <w:szCs w:val="20"/>
              </w:rPr>
            </w:pPr>
            <w:r w:rsidRPr="00B008A6">
              <w:rPr>
                <w:i/>
                <w:iCs/>
                <w:sz w:val="20"/>
                <w:szCs w:val="20"/>
              </w:rPr>
              <w:t>Greenburg Traurig</w:t>
            </w:r>
          </w:p>
        </w:tc>
      </w:tr>
      <w:tr w:rsidR="006C2C07" w:rsidRPr="006D7375" w14:paraId="4744E27C" w14:textId="77777777" w:rsidTr="002251D4">
        <w:tc>
          <w:tcPr>
            <w:tcW w:w="4219" w:type="dxa"/>
          </w:tcPr>
          <w:p w14:paraId="0ACDEEAC" w14:textId="77777777" w:rsidR="006C2C07" w:rsidRPr="006D7375" w:rsidRDefault="006C2C07" w:rsidP="006C2C07">
            <w:pPr>
              <w:rPr>
                <w:rFonts w:cs="Arial"/>
                <w:sz w:val="20"/>
              </w:rPr>
            </w:pPr>
            <w:r w:rsidRPr="006D7375">
              <w:rPr>
                <w:rFonts w:cs="Arial"/>
                <w:sz w:val="20"/>
              </w:rPr>
              <w:t>Tax Adviser</w:t>
            </w:r>
          </w:p>
        </w:tc>
        <w:tc>
          <w:tcPr>
            <w:tcW w:w="5562" w:type="dxa"/>
          </w:tcPr>
          <w:p w14:paraId="194A023F" w14:textId="19355F60" w:rsidR="006C2C07" w:rsidRPr="00B008A6" w:rsidRDefault="006C2C07" w:rsidP="006C2C07">
            <w:pPr>
              <w:rPr>
                <w:rFonts w:cs="Arial"/>
                <w:i/>
                <w:iCs/>
                <w:sz w:val="20"/>
                <w:szCs w:val="20"/>
              </w:rPr>
            </w:pPr>
            <w:r w:rsidRPr="00B008A6">
              <w:rPr>
                <w:i/>
                <w:iCs/>
                <w:sz w:val="20"/>
                <w:szCs w:val="20"/>
              </w:rPr>
              <w:t>KPMG Tax</w:t>
            </w:r>
          </w:p>
        </w:tc>
      </w:tr>
      <w:tr w:rsidR="006C2C07" w:rsidRPr="006D7375" w14:paraId="604A7691" w14:textId="77777777" w:rsidTr="002251D4">
        <w:tc>
          <w:tcPr>
            <w:tcW w:w="4219" w:type="dxa"/>
          </w:tcPr>
          <w:p w14:paraId="38B18058" w14:textId="77777777" w:rsidR="006C2C07" w:rsidRPr="006D7375" w:rsidRDefault="006C2C07" w:rsidP="006C2C07">
            <w:pPr>
              <w:rPr>
                <w:rFonts w:cs="Arial"/>
                <w:sz w:val="20"/>
              </w:rPr>
            </w:pPr>
            <w:r w:rsidRPr="006D7375">
              <w:rPr>
                <w:rFonts w:cs="Arial"/>
                <w:sz w:val="20"/>
              </w:rPr>
              <w:t>Technical/Building Surveyor</w:t>
            </w:r>
          </w:p>
        </w:tc>
        <w:tc>
          <w:tcPr>
            <w:tcW w:w="5562" w:type="dxa"/>
          </w:tcPr>
          <w:p w14:paraId="0C958CE2" w14:textId="2F989216" w:rsidR="006C2C07" w:rsidRPr="00B008A6" w:rsidRDefault="006C2C07" w:rsidP="006C2C07">
            <w:pPr>
              <w:rPr>
                <w:rFonts w:cs="Arial"/>
                <w:i/>
                <w:iCs/>
                <w:sz w:val="20"/>
                <w:szCs w:val="20"/>
              </w:rPr>
            </w:pPr>
            <w:r w:rsidRPr="00B008A6">
              <w:rPr>
                <w:i/>
                <w:iCs/>
                <w:sz w:val="20"/>
                <w:szCs w:val="20"/>
              </w:rPr>
              <w:t>Tokio Marine &amp; Nichido Risk Consulting</w:t>
            </w:r>
          </w:p>
        </w:tc>
      </w:tr>
      <w:tr w:rsidR="006C2C07" w:rsidRPr="006D7375" w14:paraId="29FE97D3" w14:textId="77777777" w:rsidTr="002251D4">
        <w:tc>
          <w:tcPr>
            <w:tcW w:w="4219" w:type="dxa"/>
          </w:tcPr>
          <w:p w14:paraId="23B388EC" w14:textId="77777777" w:rsidR="006C2C07" w:rsidRPr="006D7375" w:rsidRDefault="006C2C07" w:rsidP="006C2C07">
            <w:pPr>
              <w:rPr>
                <w:rFonts w:cs="Arial"/>
                <w:sz w:val="20"/>
              </w:rPr>
            </w:pPr>
            <w:r w:rsidRPr="006D7375">
              <w:rPr>
                <w:rFonts w:cs="Arial"/>
                <w:sz w:val="20"/>
              </w:rPr>
              <w:t>Environmental Consultant</w:t>
            </w:r>
          </w:p>
        </w:tc>
        <w:tc>
          <w:tcPr>
            <w:tcW w:w="5562" w:type="dxa"/>
          </w:tcPr>
          <w:p w14:paraId="39987CF5" w14:textId="0B290FEA" w:rsidR="006C2C07" w:rsidRPr="00B008A6" w:rsidRDefault="006C2C07" w:rsidP="006C2C07">
            <w:pPr>
              <w:rPr>
                <w:rFonts w:cs="Arial"/>
                <w:i/>
                <w:iCs/>
                <w:sz w:val="20"/>
                <w:szCs w:val="20"/>
              </w:rPr>
            </w:pPr>
            <w:r w:rsidRPr="00B008A6">
              <w:rPr>
                <w:i/>
                <w:iCs/>
                <w:sz w:val="20"/>
                <w:szCs w:val="20"/>
              </w:rPr>
              <w:t>Tokio Marine &amp; Nichido Risk Consulting</w:t>
            </w:r>
          </w:p>
        </w:tc>
      </w:tr>
      <w:tr w:rsidR="006C2C07" w:rsidRPr="006D7375" w14:paraId="1BBE0E3C" w14:textId="77777777" w:rsidTr="002251D4">
        <w:tc>
          <w:tcPr>
            <w:tcW w:w="4219" w:type="dxa"/>
          </w:tcPr>
          <w:p w14:paraId="271344CF" w14:textId="77777777" w:rsidR="006C2C07" w:rsidRPr="006D7375" w:rsidRDefault="006C2C07" w:rsidP="006C2C07">
            <w:pPr>
              <w:rPr>
                <w:rFonts w:cs="Arial"/>
                <w:sz w:val="20"/>
              </w:rPr>
            </w:pPr>
            <w:r w:rsidRPr="006D7375">
              <w:rPr>
                <w:rFonts w:cs="Arial"/>
                <w:sz w:val="20"/>
              </w:rPr>
              <w:t>Independent and/or Bank Valuer</w:t>
            </w:r>
          </w:p>
        </w:tc>
        <w:tc>
          <w:tcPr>
            <w:tcW w:w="5562" w:type="dxa"/>
          </w:tcPr>
          <w:p w14:paraId="294373CB" w14:textId="25252AC3" w:rsidR="006C2C07" w:rsidRPr="00B008A6" w:rsidRDefault="006C2C07" w:rsidP="006C2C07">
            <w:pPr>
              <w:rPr>
                <w:rFonts w:cs="Arial"/>
                <w:i/>
                <w:iCs/>
                <w:sz w:val="20"/>
                <w:szCs w:val="20"/>
              </w:rPr>
            </w:pPr>
            <w:r w:rsidRPr="00B008A6">
              <w:rPr>
                <w:i/>
                <w:iCs/>
                <w:sz w:val="20"/>
                <w:szCs w:val="20"/>
              </w:rPr>
              <w:t>LCR</w:t>
            </w:r>
            <w:r w:rsidR="005A4091">
              <w:rPr>
                <w:i/>
                <w:iCs/>
                <w:sz w:val="20"/>
                <w:szCs w:val="20"/>
              </w:rPr>
              <w:t xml:space="preserve"> or </w:t>
            </w:r>
            <w:proofErr w:type="gramStart"/>
            <w:r w:rsidR="005A4091">
              <w:rPr>
                <w:i/>
                <w:iCs/>
                <w:sz w:val="20"/>
                <w:szCs w:val="20"/>
              </w:rPr>
              <w:t>other</w:t>
            </w:r>
            <w:proofErr w:type="gramEnd"/>
            <w:r w:rsidR="00E84A60">
              <w:rPr>
                <w:i/>
                <w:iCs/>
                <w:sz w:val="20"/>
                <w:szCs w:val="20"/>
              </w:rPr>
              <w:t xml:space="preserve"> approved valuer</w:t>
            </w:r>
          </w:p>
        </w:tc>
      </w:tr>
    </w:tbl>
    <w:p w14:paraId="2E8F72CD" w14:textId="1787FD8A" w:rsidR="00141EFE" w:rsidRPr="009944BD" w:rsidRDefault="00141EFE" w:rsidP="00141EFE">
      <w:pPr>
        <w:rPr>
          <w:sz w:val="20"/>
        </w:rPr>
      </w:pPr>
    </w:p>
    <w:p w14:paraId="5033F14C" w14:textId="4D07DA1B" w:rsidR="00141EFE" w:rsidRPr="009944BD" w:rsidRDefault="00BF4ED0" w:rsidP="00141EFE">
      <w:pPr>
        <w:rPr>
          <w:sz w:val="20"/>
          <w:szCs w:val="20"/>
        </w:rPr>
      </w:pPr>
      <w:r w:rsidRPr="00BF4ED0">
        <w:rPr>
          <w:noProof/>
        </w:rPr>
        <w:lastRenderedPageBreak/>
        <w:drawing>
          <wp:inline distT="0" distB="0" distL="0" distR="0" wp14:anchorId="3F987CE4" wp14:editId="3B4EF55F">
            <wp:extent cx="6120130" cy="1730375"/>
            <wp:effectExtent l="0" t="0" r="0" b="3175"/>
            <wp:docPr id="1946853110" name="Picture 19468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1730375"/>
                    </a:xfrm>
                    <a:prstGeom prst="rect">
                      <a:avLst/>
                    </a:prstGeom>
                    <a:noFill/>
                    <a:ln>
                      <a:noFill/>
                    </a:ln>
                  </pic:spPr>
                </pic:pic>
              </a:graphicData>
            </a:graphic>
          </wp:inline>
        </w:drawing>
      </w:r>
    </w:p>
    <w:p w14:paraId="2825AF8B" w14:textId="77777777" w:rsidR="004978AC" w:rsidRPr="009944BD" w:rsidRDefault="004978AC" w:rsidP="00141EFE">
      <w:pPr>
        <w:rPr>
          <w:sz w:val="20"/>
        </w:rPr>
      </w:pPr>
    </w:p>
    <w:p w14:paraId="7A4983CF" w14:textId="3CFAE05E" w:rsidR="00254851" w:rsidRDefault="00141EFE" w:rsidP="00141EFE">
      <w:pPr>
        <w:rPr>
          <w:sz w:val="20"/>
        </w:rPr>
      </w:pPr>
      <w:r w:rsidRPr="009944BD">
        <w:rPr>
          <w:sz w:val="20"/>
        </w:rPr>
        <w:t>Seeking approval of JPY1</w:t>
      </w:r>
      <w:r w:rsidR="002E1A91" w:rsidRPr="00B008A6">
        <w:rPr>
          <w:sz w:val="20"/>
        </w:rPr>
        <w:t>5</w:t>
      </w:r>
      <w:r w:rsidRPr="009944BD">
        <w:rPr>
          <w:sz w:val="20"/>
        </w:rPr>
        <w:t>,</w:t>
      </w:r>
      <w:r w:rsidR="002E1A91" w:rsidRPr="00B008A6">
        <w:rPr>
          <w:sz w:val="20"/>
        </w:rPr>
        <w:t>8</w:t>
      </w:r>
      <w:r w:rsidRPr="009944BD">
        <w:rPr>
          <w:sz w:val="20"/>
        </w:rPr>
        <w:t>95,000 to conduct due diligence</w:t>
      </w:r>
      <w:r w:rsidR="009C378C">
        <w:rPr>
          <w:sz w:val="20"/>
        </w:rPr>
        <w:t xml:space="preserve"> e</w:t>
      </w:r>
      <w:r w:rsidRPr="009944BD">
        <w:rPr>
          <w:sz w:val="20"/>
        </w:rPr>
        <w:t>xclud</w:t>
      </w:r>
      <w:r w:rsidR="009C378C">
        <w:rPr>
          <w:sz w:val="20"/>
        </w:rPr>
        <w:t>ing</w:t>
      </w:r>
      <w:r w:rsidRPr="009944BD">
        <w:rPr>
          <w:sz w:val="20"/>
        </w:rPr>
        <w:t xml:space="preserve"> closing costs of est. JPY14,515,000. The Fund to seek approval for closing costs post-DD at Stage 2 IC.</w:t>
      </w:r>
    </w:p>
    <w:p w14:paraId="5D385D92" w14:textId="77777777" w:rsidR="00141EFE" w:rsidRPr="007C1D0E" w:rsidRDefault="00141EFE" w:rsidP="00141EFE">
      <w:pPr>
        <w:rPr>
          <w:sz w:val="20"/>
          <w:highlight w:val="lightGray"/>
        </w:rPr>
      </w:pPr>
    </w:p>
    <w:p w14:paraId="67525016" w14:textId="77777777" w:rsidR="00901D1A" w:rsidRPr="007C1D0E" w:rsidRDefault="00901D1A" w:rsidP="00141EFE">
      <w:pPr>
        <w:rPr>
          <w:sz w:val="20"/>
          <w:highlight w:val="lightGray"/>
        </w:rPr>
      </w:pPr>
    </w:p>
    <w:p w14:paraId="7152A64A" w14:textId="77777777"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Background to transaction</w:t>
      </w:r>
    </w:p>
    <w:p w14:paraId="0AC25C19" w14:textId="77777777" w:rsidR="00254851" w:rsidRPr="006D7375" w:rsidRDefault="00254851" w:rsidP="00BD50F6">
      <w:pPr>
        <w:jc w:val="both"/>
        <w:rPr>
          <w:sz w:val="20"/>
        </w:rPr>
      </w:pPr>
    </w:p>
    <w:p w14:paraId="3C874B51" w14:textId="6F0D22A9" w:rsidR="00A23DA2" w:rsidRPr="00B008A6" w:rsidRDefault="00A23DA2" w:rsidP="00B008A6">
      <w:pPr>
        <w:jc w:val="both"/>
        <w:rPr>
          <w:rStyle w:val="eop"/>
          <w:rFonts w:cs="Arial"/>
          <w:i/>
          <w:iCs/>
          <w:sz w:val="20"/>
          <w:szCs w:val="20"/>
        </w:rPr>
      </w:pPr>
      <w:r w:rsidRPr="00B008A6">
        <w:rPr>
          <w:rStyle w:val="eop"/>
          <w:rFonts w:cs="Arial"/>
          <w:i/>
          <w:iCs/>
          <w:sz w:val="20"/>
          <w:szCs w:val="20"/>
        </w:rPr>
        <w:t xml:space="preserve">Off market and exclusive negotiation with the seller – top-tier listed developer Sumitomo </w:t>
      </w:r>
      <w:r w:rsidR="008E160E">
        <w:rPr>
          <w:rStyle w:val="eop"/>
          <w:rFonts w:cs="Arial"/>
          <w:i/>
          <w:iCs/>
          <w:sz w:val="20"/>
          <w:szCs w:val="20"/>
        </w:rPr>
        <w:t>Realty</w:t>
      </w:r>
      <w:r w:rsidR="00755A8A">
        <w:rPr>
          <w:rStyle w:val="eop"/>
          <w:rFonts w:cs="Arial"/>
          <w:i/>
          <w:iCs/>
          <w:sz w:val="20"/>
          <w:szCs w:val="20"/>
        </w:rPr>
        <w:t xml:space="preserve"> &amp; Development</w:t>
      </w:r>
      <w:r w:rsidRPr="00B008A6">
        <w:rPr>
          <w:rStyle w:val="eop"/>
          <w:rFonts w:cs="Arial"/>
          <w:i/>
          <w:iCs/>
          <w:sz w:val="20"/>
          <w:szCs w:val="20"/>
        </w:rPr>
        <w:t xml:space="preserve">, </w:t>
      </w:r>
      <w:r w:rsidR="002A2186">
        <w:rPr>
          <w:rStyle w:val="eop"/>
          <w:rFonts w:cs="Arial"/>
          <w:i/>
          <w:iCs/>
          <w:sz w:val="20"/>
          <w:szCs w:val="20"/>
        </w:rPr>
        <w:t>the original developer of</w:t>
      </w:r>
      <w:r w:rsidRPr="00B008A6">
        <w:rPr>
          <w:rStyle w:val="eop"/>
          <w:rFonts w:cs="Arial"/>
          <w:i/>
          <w:iCs/>
          <w:sz w:val="20"/>
          <w:szCs w:val="20"/>
        </w:rPr>
        <w:t xml:space="preserve"> the property.</w:t>
      </w:r>
    </w:p>
    <w:p w14:paraId="2D6126D6" w14:textId="77777777" w:rsidR="00A23DA2" w:rsidRPr="00B008A6" w:rsidRDefault="00A23DA2" w:rsidP="00A23DA2">
      <w:pPr>
        <w:rPr>
          <w:rStyle w:val="eop"/>
          <w:rFonts w:cs="Arial"/>
          <w:i/>
          <w:iCs/>
          <w:sz w:val="20"/>
          <w:szCs w:val="20"/>
        </w:rPr>
      </w:pPr>
    </w:p>
    <w:p w14:paraId="031BB35E" w14:textId="4333A1A0" w:rsidR="00A23DA2" w:rsidRPr="00B008A6" w:rsidRDefault="00A23DA2" w:rsidP="00A23DA2">
      <w:pPr>
        <w:rPr>
          <w:rStyle w:val="eop"/>
          <w:rFonts w:cs="Arial"/>
          <w:i/>
          <w:iCs/>
          <w:sz w:val="20"/>
          <w:szCs w:val="20"/>
        </w:rPr>
      </w:pPr>
      <w:r w:rsidRPr="00B008A6">
        <w:rPr>
          <w:rStyle w:val="eop"/>
          <w:rFonts w:cs="Arial"/>
          <w:i/>
          <w:iCs/>
          <w:sz w:val="20"/>
          <w:szCs w:val="20"/>
        </w:rPr>
        <w:t xml:space="preserve">This property was originally developed by Sumitomo in </w:t>
      </w:r>
      <w:r w:rsidR="00B24EEC">
        <w:rPr>
          <w:rStyle w:val="eop"/>
          <w:rFonts w:cs="Arial"/>
          <w:i/>
          <w:iCs/>
          <w:sz w:val="20"/>
          <w:szCs w:val="20"/>
        </w:rPr>
        <w:t>2017</w:t>
      </w:r>
      <w:r w:rsidR="00BA5497">
        <w:rPr>
          <w:rStyle w:val="eop"/>
          <w:rFonts w:cs="Arial"/>
          <w:i/>
          <w:iCs/>
          <w:sz w:val="20"/>
          <w:szCs w:val="20"/>
        </w:rPr>
        <w:t xml:space="preserve">, which coordinated its construction and </w:t>
      </w:r>
      <w:r w:rsidR="00840A29">
        <w:rPr>
          <w:rStyle w:val="eop"/>
          <w:rFonts w:cs="Arial"/>
          <w:i/>
          <w:iCs/>
          <w:sz w:val="20"/>
          <w:szCs w:val="20"/>
        </w:rPr>
        <w:t>pre-</w:t>
      </w:r>
      <w:r w:rsidR="00BA5497">
        <w:rPr>
          <w:rStyle w:val="eop"/>
          <w:rFonts w:cs="Arial"/>
          <w:i/>
          <w:iCs/>
          <w:sz w:val="20"/>
          <w:szCs w:val="20"/>
        </w:rPr>
        <w:t xml:space="preserve">leasing </w:t>
      </w:r>
      <w:r w:rsidR="00B24EEC">
        <w:rPr>
          <w:rStyle w:val="eop"/>
          <w:rFonts w:cs="Arial"/>
          <w:i/>
          <w:iCs/>
          <w:sz w:val="20"/>
          <w:szCs w:val="20"/>
        </w:rPr>
        <w:t>with Chuo Ward</w:t>
      </w:r>
      <w:r w:rsidR="00B72E17">
        <w:rPr>
          <w:rStyle w:val="eop"/>
          <w:rFonts w:cs="Arial"/>
          <w:i/>
          <w:iCs/>
          <w:sz w:val="20"/>
          <w:szCs w:val="20"/>
        </w:rPr>
        <w:t xml:space="preserve">, which introduced </w:t>
      </w:r>
      <w:r w:rsidR="00840A29">
        <w:rPr>
          <w:rStyle w:val="eop"/>
          <w:rFonts w:cs="Arial"/>
          <w:i/>
          <w:iCs/>
          <w:sz w:val="20"/>
          <w:szCs w:val="20"/>
        </w:rPr>
        <w:t>St Luke</w:t>
      </w:r>
      <w:r w:rsidR="00BF7D0C">
        <w:rPr>
          <w:rStyle w:val="eop"/>
          <w:rFonts w:cs="Arial"/>
          <w:i/>
          <w:iCs/>
          <w:sz w:val="20"/>
          <w:szCs w:val="20"/>
        </w:rPr>
        <w:t xml:space="preserve">’s International Hospital </w:t>
      </w:r>
      <w:r w:rsidR="00567E73">
        <w:rPr>
          <w:rStyle w:val="eop"/>
          <w:rFonts w:cs="Arial"/>
          <w:i/>
          <w:iCs/>
          <w:sz w:val="20"/>
          <w:szCs w:val="20"/>
        </w:rPr>
        <w:t xml:space="preserve">to realize </w:t>
      </w:r>
      <w:r w:rsidR="00BF7D0C">
        <w:rPr>
          <w:rStyle w:val="eop"/>
          <w:rFonts w:cs="Arial"/>
          <w:i/>
          <w:iCs/>
          <w:sz w:val="20"/>
          <w:szCs w:val="20"/>
        </w:rPr>
        <w:t>this element of Harumi’s</w:t>
      </w:r>
      <w:r w:rsidR="002A2CDA">
        <w:rPr>
          <w:rStyle w:val="eop"/>
          <w:rFonts w:cs="Arial"/>
          <w:i/>
          <w:iCs/>
          <w:sz w:val="20"/>
          <w:szCs w:val="20"/>
        </w:rPr>
        <w:t xml:space="preserve"> </w:t>
      </w:r>
      <w:r w:rsidR="004E688C">
        <w:rPr>
          <w:rStyle w:val="eop"/>
          <w:rFonts w:cs="Arial"/>
          <w:i/>
          <w:iCs/>
          <w:sz w:val="20"/>
          <w:szCs w:val="20"/>
        </w:rPr>
        <w:t xml:space="preserve">regeneration </w:t>
      </w:r>
      <w:r w:rsidR="002A2CDA">
        <w:rPr>
          <w:rStyle w:val="eop"/>
          <w:rFonts w:cs="Arial"/>
          <w:i/>
          <w:iCs/>
          <w:sz w:val="20"/>
          <w:szCs w:val="20"/>
        </w:rPr>
        <w:t>masterplan</w:t>
      </w:r>
      <w:r w:rsidR="002B1561">
        <w:rPr>
          <w:rStyle w:val="eop"/>
          <w:rFonts w:cs="Arial"/>
          <w:i/>
          <w:iCs/>
          <w:sz w:val="20"/>
          <w:szCs w:val="20"/>
        </w:rPr>
        <w:t xml:space="preserve"> assigned for healthcare/medical facility use</w:t>
      </w:r>
      <w:r w:rsidRPr="00B008A6">
        <w:rPr>
          <w:rStyle w:val="eop"/>
          <w:rFonts w:cs="Arial"/>
          <w:i/>
          <w:iCs/>
          <w:sz w:val="20"/>
          <w:szCs w:val="20"/>
        </w:rPr>
        <w:t xml:space="preserve">.  </w:t>
      </w:r>
      <w:r w:rsidR="007C1707">
        <w:rPr>
          <w:rStyle w:val="eop"/>
          <w:rFonts w:cs="Arial"/>
          <w:i/>
          <w:iCs/>
          <w:sz w:val="20"/>
          <w:szCs w:val="20"/>
        </w:rPr>
        <w:t>Sumitomo</w:t>
      </w:r>
      <w:r w:rsidR="00310D08">
        <w:rPr>
          <w:rStyle w:val="eop"/>
          <w:rFonts w:cs="Arial"/>
          <w:i/>
          <w:iCs/>
          <w:sz w:val="20"/>
          <w:szCs w:val="20"/>
        </w:rPr>
        <w:t xml:space="preserve"> has</w:t>
      </w:r>
      <w:r w:rsidR="007C1707">
        <w:rPr>
          <w:rStyle w:val="eop"/>
          <w:rFonts w:cs="Arial"/>
          <w:i/>
          <w:iCs/>
          <w:sz w:val="20"/>
          <w:szCs w:val="20"/>
        </w:rPr>
        <w:t xml:space="preserve"> also developed multiple</w:t>
      </w:r>
      <w:r w:rsidR="00310D08">
        <w:rPr>
          <w:rStyle w:val="eop"/>
          <w:rFonts w:cs="Arial"/>
          <w:i/>
          <w:iCs/>
          <w:sz w:val="20"/>
          <w:szCs w:val="20"/>
        </w:rPr>
        <w:t xml:space="preserve"> high-rise condo developments in the vicinity.</w:t>
      </w:r>
    </w:p>
    <w:p w14:paraId="58BCC589" w14:textId="77777777" w:rsidR="00A23DA2" w:rsidRPr="00B008A6" w:rsidRDefault="00A23DA2" w:rsidP="00A23DA2">
      <w:pPr>
        <w:rPr>
          <w:rStyle w:val="eop"/>
          <w:rFonts w:cs="Arial"/>
          <w:i/>
          <w:iCs/>
          <w:sz w:val="20"/>
          <w:szCs w:val="20"/>
        </w:rPr>
      </w:pPr>
    </w:p>
    <w:p w14:paraId="2250B45B" w14:textId="0332F652" w:rsidR="00D9133D" w:rsidRDefault="00310D08" w:rsidP="00B21FEE">
      <w:pPr>
        <w:rPr>
          <w:rStyle w:val="eop"/>
          <w:rFonts w:cs="Arial"/>
          <w:i/>
          <w:iCs/>
          <w:sz w:val="20"/>
          <w:szCs w:val="20"/>
          <w:lang w:eastAsia="ja-JP"/>
        </w:rPr>
      </w:pPr>
      <w:r>
        <w:rPr>
          <w:rStyle w:val="eop"/>
          <w:rFonts w:cs="Arial" w:hint="eastAsia"/>
          <w:i/>
          <w:iCs/>
          <w:sz w:val="20"/>
          <w:szCs w:val="20"/>
          <w:lang w:eastAsia="ja-JP"/>
        </w:rPr>
        <w:t>S</w:t>
      </w:r>
      <w:r>
        <w:rPr>
          <w:rStyle w:val="eop"/>
          <w:rFonts w:cs="Arial"/>
          <w:i/>
          <w:iCs/>
          <w:sz w:val="20"/>
          <w:szCs w:val="20"/>
          <w:lang w:eastAsia="ja-JP"/>
        </w:rPr>
        <w:t xml:space="preserve">umitomo is seeking to </w:t>
      </w:r>
      <w:r w:rsidR="00923C51">
        <w:rPr>
          <w:rStyle w:val="eop"/>
          <w:rFonts w:cs="Arial"/>
          <w:i/>
          <w:iCs/>
          <w:sz w:val="20"/>
          <w:szCs w:val="20"/>
          <w:lang w:eastAsia="ja-JP"/>
        </w:rPr>
        <w:t xml:space="preserve">trade out of non-strategic office and commercial assets held on balance sheet to recycle equity into new development projects </w:t>
      </w:r>
      <w:r w:rsidR="00DA1B16">
        <w:rPr>
          <w:rStyle w:val="eop"/>
          <w:rFonts w:cs="Arial"/>
          <w:i/>
          <w:iCs/>
          <w:sz w:val="20"/>
          <w:szCs w:val="20"/>
          <w:lang w:eastAsia="ja-JP"/>
        </w:rPr>
        <w:t>amid rising construction and land prices. As per the Nishi Gotanda asset, the SIM Tokyo team’s relationship with</w:t>
      </w:r>
      <w:r w:rsidR="00613960">
        <w:rPr>
          <w:rStyle w:val="eop"/>
          <w:rFonts w:cs="Arial"/>
          <w:i/>
          <w:iCs/>
          <w:sz w:val="20"/>
          <w:szCs w:val="20"/>
          <w:lang w:eastAsia="ja-JP"/>
        </w:rPr>
        <w:t xml:space="preserve"> Sumitomo has enabled the Fund to negotiate directly</w:t>
      </w:r>
      <w:r w:rsidR="00C54686">
        <w:rPr>
          <w:rStyle w:val="eop"/>
          <w:rFonts w:cs="Arial"/>
          <w:i/>
          <w:iCs/>
          <w:sz w:val="20"/>
          <w:szCs w:val="20"/>
          <w:lang w:eastAsia="ja-JP"/>
        </w:rPr>
        <w:t>, with Sumitomo seeking a reliable exit partner that will work on its timeline for the transaction.</w:t>
      </w:r>
    </w:p>
    <w:p w14:paraId="5D6F632D" w14:textId="77777777" w:rsidR="00D9133D" w:rsidRDefault="00D9133D" w:rsidP="00B21FEE">
      <w:pPr>
        <w:rPr>
          <w:rStyle w:val="eop"/>
          <w:rFonts w:cs="Arial"/>
          <w:i/>
          <w:iCs/>
          <w:sz w:val="20"/>
          <w:szCs w:val="20"/>
          <w:lang w:eastAsia="ja-JP"/>
        </w:rPr>
      </w:pPr>
    </w:p>
    <w:p w14:paraId="5CF2EEF0" w14:textId="70740DAF" w:rsidR="00A23DA2" w:rsidRPr="00B008A6" w:rsidRDefault="00D9133D" w:rsidP="00B21FEE">
      <w:pPr>
        <w:rPr>
          <w:rStyle w:val="eop"/>
          <w:rFonts w:cs="Arial"/>
          <w:i/>
          <w:iCs/>
          <w:sz w:val="20"/>
          <w:szCs w:val="20"/>
        </w:rPr>
      </w:pPr>
      <w:r>
        <w:rPr>
          <w:rStyle w:val="eop"/>
          <w:rFonts w:cs="Arial"/>
          <w:i/>
          <w:iCs/>
          <w:sz w:val="20"/>
          <w:szCs w:val="20"/>
          <w:lang w:eastAsia="ja-JP"/>
        </w:rPr>
        <w:t>T</w:t>
      </w:r>
      <w:r w:rsidR="00A23DA2" w:rsidRPr="00B008A6">
        <w:rPr>
          <w:rStyle w:val="eop"/>
          <w:rFonts w:cs="Arial"/>
          <w:i/>
          <w:iCs/>
          <w:sz w:val="20"/>
          <w:szCs w:val="20"/>
        </w:rPr>
        <w:t xml:space="preserve">his would be the </w:t>
      </w:r>
      <w:r>
        <w:rPr>
          <w:rStyle w:val="eop"/>
          <w:rFonts w:cs="Arial"/>
          <w:i/>
          <w:iCs/>
          <w:sz w:val="20"/>
          <w:szCs w:val="20"/>
        </w:rPr>
        <w:t xml:space="preserve">sixth </w:t>
      </w:r>
      <w:r w:rsidR="00A23DA2" w:rsidRPr="00B008A6">
        <w:rPr>
          <w:rStyle w:val="eop"/>
          <w:rFonts w:cs="Arial"/>
          <w:i/>
          <w:iCs/>
          <w:sz w:val="20"/>
          <w:szCs w:val="20"/>
        </w:rPr>
        <w:t xml:space="preserve">property originated </w:t>
      </w:r>
      <w:r>
        <w:rPr>
          <w:rStyle w:val="eop"/>
          <w:rFonts w:cs="Arial"/>
          <w:i/>
          <w:iCs/>
          <w:sz w:val="20"/>
          <w:szCs w:val="20"/>
        </w:rPr>
        <w:t>from Sumitomo</w:t>
      </w:r>
      <w:r w:rsidR="00F51159">
        <w:rPr>
          <w:rStyle w:val="eop"/>
          <w:rFonts w:cs="Arial"/>
          <w:i/>
          <w:iCs/>
          <w:sz w:val="20"/>
          <w:szCs w:val="20"/>
        </w:rPr>
        <w:t xml:space="preserve"> following Nishi Gotanda under APACIG, </w:t>
      </w:r>
      <w:r w:rsidR="00F51159" w:rsidRPr="008C61CE">
        <w:rPr>
          <w:rStyle w:val="eop"/>
          <w:rFonts w:cs="Arial"/>
          <w:i/>
          <w:iCs/>
          <w:sz w:val="20"/>
          <w:szCs w:val="20"/>
        </w:rPr>
        <w:t xml:space="preserve">Omori and </w:t>
      </w:r>
      <w:proofErr w:type="spellStart"/>
      <w:r w:rsidR="00F51159" w:rsidRPr="008C61CE">
        <w:rPr>
          <w:rStyle w:val="eop"/>
          <w:rFonts w:cs="Arial"/>
          <w:i/>
          <w:iCs/>
          <w:sz w:val="20"/>
          <w:szCs w:val="20"/>
        </w:rPr>
        <w:t>Toyocho</w:t>
      </w:r>
      <w:proofErr w:type="spellEnd"/>
      <w:r w:rsidR="00F51159" w:rsidRPr="008C61CE">
        <w:rPr>
          <w:rStyle w:val="eop"/>
          <w:rFonts w:cs="Arial"/>
          <w:i/>
          <w:iCs/>
          <w:sz w:val="20"/>
          <w:szCs w:val="20"/>
        </w:rPr>
        <w:t xml:space="preserve"> under GTOF</w:t>
      </w:r>
      <w:r w:rsidR="00F51159" w:rsidRPr="00F51159">
        <w:rPr>
          <w:rStyle w:val="eop"/>
          <w:rFonts w:cs="Arial"/>
          <w:i/>
          <w:iCs/>
          <w:sz w:val="20"/>
          <w:szCs w:val="20"/>
        </w:rPr>
        <w:t xml:space="preserve"> </w:t>
      </w:r>
      <w:r w:rsidR="00F51159">
        <w:rPr>
          <w:rStyle w:val="eop"/>
          <w:rFonts w:cs="Arial"/>
          <w:i/>
          <w:iCs/>
          <w:sz w:val="20"/>
          <w:szCs w:val="20"/>
        </w:rPr>
        <w:t>and</w:t>
      </w:r>
      <w:r w:rsidR="00A23DA2" w:rsidRPr="00B008A6">
        <w:rPr>
          <w:rStyle w:val="eop"/>
          <w:rFonts w:cs="Arial"/>
          <w:i/>
          <w:iCs/>
          <w:sz w:val="20"/>
          <w:szCs w:val="20"/>
        </w:rPr>
        <w:t xml:space="preserve"> </w:t>
      </w:r>
      <w:proofErr w:type="spellStart"/>
      <w:r w:rsidR="00A23DA2" w:rsidRPr="00B008A6">
        <w:rPr>
          <w:rStyle w:val="eop"/>
          <w:rFonts w:cs="Arial"/>
          <w:i/>
          <w:iCs/>
          <w:sz w:val="20"/>
          <w:szCs w:val="20"/>
        </w:rPr>
        <w:t>Kiba</w:t>
      </w:r>
      <w:proofErr w:type="spellEnd"/>
      <w:r w:rsidR="00A23DA2" w:rsidRPr="00B008A6">
        <w:rPr>
          <w:rStyle w:val="eop"/>
          <w:rFonts w:cs="Arial"/>
          <w:i/>
          <w:iCs/>
          <w:sz w:val="20"/>
          <w:szCs w:val="20"/>
        </w:rPr>
        <w:t xml:space="preserve"> and </w:t>
      </w:r>
      <w:proofErr w:type="spellStart"/>
      <w:r w:rsidR="00A23DA2" w:rsidRPr="00B008A6">
        <w:rPr>
          <w:rStyle w:val="eop"/>
          <w:rFonts w:cs="Arial"/>
          <w:i/>
          <w:iCs/>
          <w:sz w:val="20"/>
          <w:szCs w:val="20"/>
        </w:rPr>
        <w:t>Kudan</w:t>
      </w:r>
      <w:proofErr w:type="spellEnd"/>
      <w:r w:rsidR="00A23DA2" w:rsidRPr="00B008A6">
        <w:rPr>
          <w:rStyle w:val="eop"/>
          <w:rFonts w:cs="Arial"/>
          <w:i/>
          <w:iCs/>
          <w:sz w:val="20"/>
          <w:szCs w:val="20"/>
        </w:rPr>
        <w:t xml:space="preserve"> </w:t>
      </w:r>
      <w:r w:rsidR="00F51159">
        <w:rPr>
          <w:rStyle w:val="eop"/>
          <w:rFonts w:cs="Arial"/>
          <w:i/>
          <w:iCs/>
          <w:sz w:val="20"/>
          <w:szCs w:val="20"/>
        </w:rPr>
        <w:t>under</w:t>
      </w:r>
      <w:r w:rsidR="00A23DA2" w:rsidRPr="00B008A6">
        <w:rPr>
          <w:rStyle w:val="eop"/>
          <w:rFonts w:cs="Arial"/>
          <w:i/>
          <w:iCs/>
          <w:sz w:val="20"/>
          <w:szCs w:val="20"/>
        </w:rPr>
        <w:t xml:space="preserve"> the </w:t>
      </w:r>
      <w:proofErr w:type="spellStart"/>
      <w:r w:rsidR="00A23DA2" w:rsidRPr="00B008A6">
        <w:rPr>
          <w:rStyle w:val="eop"/>
          <w:rFonts w:cs="Arial"/>
          <w:i/>
          <w:iCs/>
          <w:sz w:val="20"/>
          <w:szCs w:val="20"/>
        </w:rPr>
        <w:t>Varde</w:t>
      </w:r>
      <w:proofErr w:type="spellEnd"/>
      <w:r w:rsidR="00A23DA2" w:rsidRPr="00B008A6">
        <w:rPr>
          <w:rStyle w:val="eop"/>
          <w:rFonts w:cs="Arial"/>
          <w:i/>
          <w:iCs/>
          <w:sz w:val="20"/>
          <w:szCs w:val="20"/>
        </w:rPr>
        <w:t xml:space="preserve"> program.</w:t>
      </w:r>
    </w:p>
    <w:p w14:paraId="6EC559AE" w14:textId="77777777" w:rsidR="00A23DA2" w:rsidRPr="00B008A6" w:rsidRDefault="00A23DA2" w:rsidP="00A23DA2">
      <w:pPr>
        <w:rPr>
          <w:rStyle w:val="eop"/>
          <w:rFonts w:cs="Arial"/>
          <w:i/>
          <w:iCs/>
          <w:sz w:val="20"/>
          <w:szCs w:val="20"/>
        </w:rPr>
      </w:pPr>
    </w:p>
    <w:p w14:paraId="50FC5DD1" w14:textId="5D9BCD89" w:rsidR="00A23DA2" w:rsidRPr="00B008A6" w:rsidRDefault="00A23DA2" w:rsidP="00B008A6">
      <w:pPr>
        <w:rPr>
          <w:rStyle w:val="eop"/>
          <w:rFonts w:cs="Arial"/>
          <w:i/>
          <w:iCs/>
          <w:sz w:val="20"/>
          <w:szCs w:val="20"/>
        </w:rPr>
      </w:pPr>
      <w:r w:rsidRPr="00B008A6">
        <w:rPr>
          <w:rStyle w:val="eop"/>
          <w:rFonts w:cs="Arial"/>
          <w:i/>
          <w:iCs/>
          <w:sz w:val="20"/>
          <w:szCs w:val="20"/>
        </w:rPr>
        <w:t xml:space="preserve">Additionally, our direct approach allows the mutual benefit of zero brokerage fees for the seller and </w:t>
      </w:r>
      <w:r w:rsidRPr="00B008A6">
        <w:rPr>
          <w:rStyle w:val="eop"/>
          <w:rFonts w:cs="Arial"/>
          <w:i/>
          <w:sz w:val="20"/>
          <w:szCs w:val="20"/>
        </w:rPr>
        <w:t>minimized brokerage fee for the buyer</w:t>
      </w:r>
      <w:r w:rsidR="0041070D" w:rsidRPr="00B008A6">
        <w:rPr>
          <w:rStyle w:val="eop"/>
          <w:rFonts w:cs="Arial"/>
          <w:i/>
          <w:sz w:val="20"/>
          <w:szCs w:val="20"/>
        </w:rPr>
        <w:t xml:space="preserve"> (to facilitate the sale)</w:t>
      </w:r>
      <w:r w:rsidRPr="00B008A6">
        <w:rPr>
          <w:rStyle w:val="eop"/>
          <w:rFonts w:cs="Arial"/>
          <w:i/>
          <w:iCs/>
          <w:sz w:val="20"/>
          <w:szCs w:val="20"/>
        </w:rPr>
        <w:t>, fulfilling the regulatory requirement to include a licensed brokerage company in the transaction process.</w:t>
      </w:r>
    </w:p>
    <w:p w14:paraId="27BF194B" w14:textId="77777777" w:rsidR="00A23DA2" w:rsidRPr="006D7375" w:rsidRDefault="00A23DA2" w:rsidP="00B008A6">
      <w:pPr>
        <w:jc w:val="both"/>
        <w:rPr>
          <w:rFonts w:cs="Arial"/>
          <w:i/>
          <w:color w:val="FF0000"/>
          <w:sz w:val="20"/>
        </w:rPr>
      </w:pPr>
    </w:p>
    <w:p w14:paraId="77380CD6" w14:textId="77777777" w:rsidR="00254851" w:rsidRPr="007C1D0E" w:rsidRDefault="00254851" w:rsidP="00BD50F6">
      <w:pPr>
        <w:jc w:val="both"/>
        <w:rPr>
          <w:sz w:val="20"/>
        </w:rPr>
      </w:pPr>
    </w:p>
    <w:p w14:paraId="3C5161A8" w14:textId="77777777"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 xml:space="preserve">Location </w:t>
      </w:r>
    </w:p>
    <w:p w14:paraId="191C43DF" w14:textId="77777777" w:rsidR="00254851" w:rsidRPr="00804162" w:rsidRDefault="00254851" w:rsidP="00BD50F6">
      <w:pPr>
        <w:jc w:val="both"/>
        <w:rPr>
          <w:sz w:val="20"/>
        </w:rPr>
      </w:pPr>
    </w:p>
    <w:p w14:paraId="07113955" w14:textId="4DD105EF" w:rsidR="00D01637" w:rsidRPr="00B008A6" w:rsidRDefault="00D01637" w:rsidP="00BD50F6">
      <w:pPr>
        <w:jc w:val="both"/>
        <w:rPr>
          <w:rFonts w:cs="Arial"/>
          <w:i/>
          <w:sz w:val="20"/>
          <w:lang w:eastAsia="ja-JP"/>
        </w:rPr>
      </w:pPr>
      <w:r w:rsidRPr="00B008A6">
        <w:rPr>
          <w:rFonts w:cs="Arial"/>
          <w:i/>
          <w:sz w:val="20"/>
          <w:lang w:eastAsia="ja-JP"/>
        </w:rPr>
        <w:t xml:space="preserve">The property is located </w:t>
      </w:r>
      <w:r w:rsidR="00A97CC4" w:rsidRPr="00B008A6">
        <w:rPr>
          <w:rFonts w:cs="Arial"/>
          <w:i/>
          <w:sz w:val="20"/>
          <w:lang w:eastAsia="ja-JP"/>
        </w:rPr>
        <w:t xml:space="preserve">on a corner site </w:t>
      </w:r>
      <w:r w:rsidRPr="00B008A6">
        <w:rPr>
          <w:rFonts w:cs="Arial"/>
          <w:i/>
          <w:sz w:val="20"/>
          <w:lang w:eastAsia="ja-JP"/>
        </w:rPr>
        <w:t>in Harumi</w:t>
      </w:r>
      <w:r w:rsidR="00C76860" w:rsidRPr="00B008A6">
        <w:rPr>
          <w:rFonts w:cs="Arial"/>
          <w:i/>
          <w:sz w:val="20"/>
          <w:lang w:eastAsia="ja-JP"/>
        </w:rPr>
        <w:t>, Chuo Ward in</w:t>
      </w:r>
      <w:r w:rsidR="00A97CC4" w:rsidRPr="00B008A6">
        <w:rPr>
          <w:rFonts w:cs="Arial"/>
          <w:i/>
          <w:sz w:val="20"/>
          <w:lang w:eastAsia="ja-JP"/>
        </w:rPr>
        <w:t xml:space="preserve"> central Tokyo</w:t>
      </w:r>
      <w:r w:rsidR="00C07947">
        <w:rPr>
          <w:rFonts w:cs="Arial"/>
          <w:i/>
          <w:sz w:val="20"/>
          <w:lang w:eastAsia="ja-JP"/>
        </w:rPr>
        <w:t>.</w:t>
      </w:r>
    </w:p>
    <w:p w14:paraId="1188ED43" w14:textId="77777777" w:rsidR="00D01637" w:rsidRPr="00B008A6" w:rsidRDefault="00D01637" w:rsidP="00BD50F6">
      <w:pPr>
        <w:jc w:val="both"/>
        <w:rPr>
          <w:rFonts w:cs="Arial"/>
          <w:i/>
          <w:sz w:val="20"/>
        </w:rPr>
      </w:pPr>
    </w:p>
    <w:p w14:paraId="656790E2" w14:textId="7AF61EFA" w:rsidR="007543FD" w:rsidRPr="00B008A6" w:rsidRDefault="00D01637" w:rsidP="00BD50F6">
      <w:pPr>
        <w:jc w:val="both"/>
        <w:rPr>
          <w:rFonts w:cs="Arial"/>
          <w:i/>
          <w:sz w:val="20"/>
        </w:rPr>
      </w:pPr>
      <w:r w:rsidRPr="00B008A6">
        <w:rPr>
          <w:rFonts w:cs="Arial"/>
          <w:i/>
          <w:sz w:val="20"/>
        </w:rPr>
        <w:t xml:space="preserve">Harumi is </w:t>
      </w:r>
      <w:r w:rsidR="00746198" w:rsidRPr="00B008A6">
        <w:rPr>
          <w:rFonts w:cs="Arial"/>
          <w:i/>
          <w:sz w:val="20"/>
        </w:rPr>
        <w:t>an</w:t>
      </w:r>
      <w:r w:rsidRPr="00B008A6">
        <w:rPr>
          <w:rFonts w:cs="Arial"/>
          <w:i/>
          <w:sz w:val="20"/>
        </w:rPr>
        <w:t xml:space="preserve"> area spreading out to the south of the </w:t>
      </w:r>
      <w:proofErr w:type="spellStart"/>
      <w:r w:rsidRPr="00B008A6">
        <w:rPr>
          <w:rFonts w:cs="Arial"/>
          <w:i/>
          <w:sz w:val="20"/>
        </w:rPr>
        <w:t>Kachidoki</w:t>
      </w:r>
      <w:proofErr w:type="spellEnd"/>
      <w:r w:rsidRPr="00B008A6">
        <w:rPr>
          <w:rFonts w:cs="Arial"/>
          <w:i/>
          <w:sz w:val="20"/>
        </w:rPr>
        <w:t xml:space="preserve"> and Tsukishima areas</w:t>
      </w:r>
      <w:r w:rsidR="004E7DEB" w:rsidRPr="00B008A6">
        <w:rPr>
          <w:rFonts w:cs="Arial"/>
          <w:i/>
          <w:sz w:val="20"/>
        </w:rPr>
        <w:t xml:space="preserve">, which has </w:t>
      </w:r>
      <w:r w:rsidR="00946F0E" w:rsidRPr="00B008A6">
        <w:rPr>
          <w:rFonts w:cs="Arial"/>
          <w:i/>
          <w:sz w:val="20"/>
        </w:rPr>
        <w:t>transitioned</w:t>
      </w:r>
      <w:r w:rsidR="004E7DEB" w:rsidRPr="00B008A6">
        <w:rPr>
          <w:rFonts w:cs="Arial"/>
          <w:i/>
          <w:sz w:val="20"/>
        </w:rPr>
        <w:t xml:space="preserve"> from a </w:t>
      </w:r>
      <w:r w:rsidR="00110FC9" w:rsidRPr="00B008A6">
        <w:rPr>
          <w:rFonts w:cs="Arial"/>
          <w:i/>
          <w:sz w:val="20"/>
        </w:rPr>
        <w:t>predominantly industrial area to an attractive commercial and residential submarket with</w:t>
      </w:r>
      <w:r w:rsidR="00222F5C" w:rsidRPr="00B008A6">
        <w:rPr>
          <w:rFonts w:cs="Arial"/>
          <w:i/>
          <w:sz w:val="20"/>
        </w:rPr>
        <w:t xml:space="preserve"> good access to prime areas such as Ginza</w:t>
      </w:r>
      <w:r w:rsidR="0000012D">
        <w:rPr>
          <w:rFonts w:cs="Arial"/>
          <w:i/>
          <w:sz w:val="20"/>
        </w:rPr>
        <w:t>, Toranomon</w:t>
      </w:r>
      <w:r w:rsidR="00222F5C" w:rsidRPr="00B008A6">
        <w:rPr>
          <w:rFonts w:cs="Arial"/>
          <w:i/>
          <w:sz w:val="20"/>
        </w:rPr>
        <w:t xml:space="preserve"> and Tokyo Station</w:t>
      </w:r>
      <w:r w:rsidRPr="00B008A6">
        <w:rPr>
          <w:rFonts w:cs="Arial"/>
          <w:i/>
          <w:sz w:val="20"/>
        </w:rPr>
        <w:t>. In 1998 “Harumi Island Triton Square”–a high-rise office, commercial, and residential complex–was built in 1-chome, Harumi. Since then</w:t>
      </w:r>
      <w:r w:rsidR="001C48AE">
        <w:rPr>
          <w:rFonts w:cs="Arial"/>
          <w:i/>
          <w:sz w:val="20"/>
        </w:rPr>
        <w:t xml:space="preserve">, </w:t>
      </w:r>
      <w:r w:rsidR="00E640AB">
        <w:rPr>
          <w:rFonts w:cs="Arial"/>
          <w:i/>
          <w:sz w:val="20"/>
        </w:rPr>
        <w:t xml:space="preserve">the area has gone through significant redevelopment with </w:t>
      </w:r>
      <w:r w:rsidR="00184855" w:rsidRPr="00B008A6">
        <w:rPr>
          <w:rFonts w:cs="Arial"/>
          <w:i/>
          <w:sz w:val="20"/>
        </w:rPr>
        <w:t>high-rise condominium towers</w:t>
      </w:r>
      <w:r w:rsidR="008B0797" w:rsidRPr="00B008A6">
        <w:rPr>
          <w:rFonts w:cs="Arial"/>
          <w:i/>
          <w:sz w:val="20"/>
        </w:rPr>
        <w:t xml:space="preserve"> </w:t>
      </w:r>
      <w:r w:rsidR="000748FF">
        <w:rPr>
          <w:rFonts w:cs="Arial"/>
          <w:i/>
          <w:sz w:val="20"/>
        </w:rPr>
        <w:t xml:space="preserve">and mid to large-scale office </w:t>
      </w:r>
      <w:r w:rsidR="00184855" w:rsidRPr="00B008A6">
        <w:rPr>
          <w:rFonts w:cs="Arial"/>
          <w:i/>
          <w:sz w:val="20"/>
        </w:rPr>
        <w:t>developed by groups such as Mitsui Fudosan, Mitsubishi Estate and Sumitomo Realty</w:t>
      </w:r>
      <w:r w:rsidR="008A6C81" w:rsidRPr="00B008A6">
        <w:rPr>
          <w:rFonts w:cs="Arial"/>
          <w:i/>
          <w:sz w:val="20"/>
        </w:rPr>
        <w:t>,</w:t>
      </w:r>
      <w:r w:rsidRPr="00B008A6">
        <w:rPr>
          <w:rFonts w:cs="Arial"/>
          <w:i/>
          <w:sz w:val="20"/>
        </w:rPr>
        <w:t xml:space="preserve"> rapidly improving the area’s living environment</w:t>
      </w:r>
      <w:r w:rsidR="000448E0">
        <w:rPr>
          <w:rFonts w:cs="Arial"/>
          <w:i/>
          <w:sz w:val="20"/>
        </w:rPr>
        <w:t xml:space="preserve"> and establishing a </w:t>
      </w:r>
      <w:r w:rsidR="00AA3F12">
        <w:rPr>
          <w:rFonts w:cs="Arial"/>
          <w:i/>
          <w:sz w:val="20"/>
        </w:rPr>
        <w:t xml:space="preserve">new commercial </w:t>
      </w:r>
      <w:r w:rsidR="00081BA9">
        <w:rPr>
          <w:rFonts w:cs="Arial"/>
          <w:i/>
          <w:sz w:val="20"/>
        </w:rPr>
        <w:t>district</w:t>
      </w:r>
      <w:r w:rsidRPr="00B008A6">
        <w:rPr>
          <w:rFonts w:cs="Arial"/>
          <w:i/>
          <w:sz w:val="20"/>
        </w:rPr>
        <w:t xml:space="preserve">. </w:t>
      </w:r>
    </w:p>
    <w:p w14:paraId="7D3A885B" w14:textId="77777777" w:rsidR="007543FD" w:rsidRPr="00B008A6" w:rsidRDefault="007543FD" w:rsidP="00BD50F6">
      <w:pPr>
        <w:jc w:val="both"/>
        <w:rPr>
          <w:rFonts w:cs="Arial"/>
          <w:i/>
          <w:sz w:val="20"/>
        </w:rPr>
      </w:pPr>
    </w:p>
    <w:p w14:paraId="09D6D686" w14:textId="1A1F0986" w:rsidR="00D01637" w:rsidRPr="00B008A6" w:rsidRDefault="00D01637" w:rsidP="00BD50F6">
      <w:pPr>
        <w:jc w:val="both"/>
        <w:rPr>
          <w:rFonts w:cs="Arial"/>
          <w:i/>
          <w:sz w:val="20"/>
        </w:rPr>
      </w:pPr>
      <w:r w:rsidRPr="00B008A6">
        <w:rPr>
          <w:rFonts w:cs="Arial"/>
          <w:i/>
          <w:sz w:val="20"/>
        </w:rPr>
        <w:t xml:space="preserve">Currently, a development project named “HARUMI FLAG” is in progress on a piece of </w:t>
      </w:r>
      <w:proofErr w:type="gramStart"/>
      <w:r w:rsidRPr="00B008A6">
        <w:rPr>
          <w:rFonts w:cs="Arial"/>
          <w:i/>
          <w:sz w:val="20"/>
        </w:rPr>
        <w:t>13 hectare</w:t>
      </w:r>
      <w:proofErr w:type="gramEnd"/>
      <w:r w:rsidRPr="00B008A6">
        <w:rPr>
          <w:rFonts w:cs="Arial"/>
          <w:i/>
          <w:sz w:val="20"/>
        </w:rPr>
        <w:t xml:space="preserve"> land in the western part of 5-chome, Harumi. </w:t>
      </w:r>
      <w:r w:rsidR="00C75699" w:rsidRPr="00B008A6">
        <w:rPr>
          <w:rFonts w:cs="Arial"/>
          <w:i/>
          <w:sz w:val="20"/>
        </w:rPr>
        <w:t>It was</w:t>
      </w:r>
      <w:r w:rsidRPr="00B008A6">
        <w:rPr>
          <w:rFonts w:cs="Arial"/>
          <w:i/>
          <w:sz w:val="20"/>
        </w:rPr>
        <w:t xml:space="preserve"> used as the athlete’s village for the 2020 Tokyo Olympic Games</w:t>
      </w:r>
      <w:r w:rsidR="00C75699" w:rsidRPr="00B008A6">
        <w:rPr>
          <w:rFonts w:cs="Arial"/>
          <w:i/>
          <w:sz w:val="20"/>
        </w:rPr>
        <w:t xml:space="preserve"> and is now</w:t>
      </w:r>
      <w:r w:rsidR="00D61A56" w:rsidRPr="00B008A6">
        <w:rPr>
          <w:rFonts w:cs="Arial"/>
          <w:i/>
          <w:sz w:val="20"/>
        </w:rPr>
        <w:t xml:space="preserve"> entering its final phase of construction </w:t>
      </w:r>
      <w:r w:rsidR="009205AD" w:rsidRPr="00B008A6">
        <w:rPr>
          <w:rFonts w:cs="Arial"/>
          <w:i/>
          <w:sz w:val="20"/>
        </w:rPr>
        <w:t>with over 4,000 residential units to be released via condo sales</w:t>
      </w:r>
      <w:r w:rsidR="005570F4" w:rsidRPr="00B008A6">
        <w:rPr>
          <w:rFonts w:cs="Arial"/>
          <w:i/>
          <w:sz w:val="20"/>
        </w:rPr>
        <w:t xml:space="preserve"> in phases</w:t>
      </w:r>
      <w:r w:rsidRPr="00B008A6">
        <w:rPr>
          <w:rFonts w:cs="Arial"/>
          <w:i/>
          <w:sz w:val="20"/>
        </w:rPr>
        <w:t>.</w:t>
      </w:r>
      <w:r w:rsidR="0096015C" w:rsidRPr="0096015C">
        <w:t xml:space="preserve"> </w:t>
      </w:r>
      <w:r w:rsidR="0096015C" w:rsidRPr="00B008A6">
        <w:rPr>
          <w:rFonts w:cs="Arial"/>
          <w:i/>
          <w:sz w:val="20"/>
        </w:rPr>
        <w:t xml:space="preserve">According to the government, the site is </w:t>
      </w:r>
      <w:r w:rsidR="0096015C" w:rsidRPr="0096015C">
        <w:rPr>
          <w:rFonts w:cs="Arial"/>
          <w:i/>
          <w:sz w:val="20"/>
        </w:rPr>
        <w:t xml:space="preserve">expected to be inhabited by </w:t>
      </w:r>
      <w:r w:rsidR="0096015C">
        <w:rPr>
          <w:rFonts w:cs="Arial"/>
          <w:i/>
          <w:sz w:val="20"/>
        </w:rPr>
        <w:t xml:space="preserve">some </w:t>
      </w:r>
      <w:r w:rsidR="0096015C" w:rsidRPr="0096015C">
        <w:rPr>
          <w:rFonts w:cs="Arial"/>
          <w:i/>
          <w:sz w:val="20"/>
        </w:rPr>
        <w:t xml:space="preserve">12,000 </w:t>
      </w:r>
      <w:r w:rsidR="0096015C">
        <w:rPr>
          <w:rFonts w:cs="Arial"/>
          <w:i/>
          <w:sz w:val="20"/>
        </w:rPr>
        <w:t xml:space="preserve">new </w:t>
      </w:r>
      <w:r w:rsidR="0096015C" w:rsidRPr="0096015C">
        <w:rPr>
          <w:rFonts w:cs="Arial"/>
          <w:i/>
          <w:sz w:val="20"/>
        </w:rPr>
        <w:t>residents</w:t>
      </w:r>
      <w:r w:rsidR="0096015C">
        <w:rPr>
          <w:rFonts w:cs="Arial"/>
          <w:i/>
          <w:sz w:val="20"/>
        </w:rPr>
        <w:t>.</w:t>
      </w:r>
    </w:p>
    <w:p w14:paraId="6F5660FD" w14:textId="5E5646B2" w:rsidR="00D01637" w:rsidRPr="00B008A6" w:rsidRDefault="00D01637" w:rsidP="00BD50F6">
      <w:pPr>
        <w:jc w:val="both"/>
        <w:rPr>
          <w:rFonts w:cs="Arial"/>
          <w:i/>
          <w:sz w:val="20"/>
        </w:rPr>
      </w:pPr>
    </w:p>
    <w:p w14:paraId="678131D7" w14:textId="5BF7724E" w:rsidR="00220A6C" w:rsidRPr="00B636CF" w:rsidRDefault="00EA7362" w:rsidP="00220A6C">
      <w:pPr>
        <w:jc w:val="both"/>
        <w:rPr>
          <w:rFonts w:cs="Arial"/>
          <w:i/>
          <w:sz w:val="20"/>
          <w:lang w:eastAsia="ja-JP"/>
        </w:rPr>
      </w:pPr>
      <w:r w:rsidRPr="00B008A6">
        <w:rPr>
          <w:rFonts w:cs="Arial"/>
          <w:i/>
          <w:sz w:val="20"/>
        </w:rPr>
        <w:lastRenderedPageBreak/>
        <w:t xml:space="preserve">Harumi </w:t>
      </w:r>
      <w:r w:rsidR="00270446" w:rsidRPr="00B008A6">
        <w:rPr>
          <w:rFonts w:cs="Arial"/>
          <w:i/>
          <w:sz w:val="20"/>
        </w:rPr>
        <w:t>has</w:t>
      </w:r>
      <w:r w:rsidRPr="00B008A6">
        <w:rPr>
          <w:rFonts w:cs="Arial"/>
          <w:i/>
          <w:sz w:val="20"/>
        </w:rPr>
        <w:t xml:space="preserve"> a resident population of c.19,000 residents and a catchment of </w:t>
      </w:r>
      <w:ins w:id="68" w:author="Will Johnson" w:date="2023-09-01T18:58:00Z">
        <w:r w:rsidR="00855465">
          <w:rPr>
            <w:rFonts w:cs="Arial"/>
            <w:i/>
            <w:sz w:val="20"/>
          </w:rPr>
          <w:t>c.</w:t>
        </w:r>
      </w:ins>
      <w:r w:rsidRPr="00B008A6">
        <w:rPr>
          <w:rFonts w:cs="Arial"/>
          <w:i/>
          <w:sz w:val="20"/>
        </w:rPr>
        <w:t xml:space="preserve">78,000 residents across c.40,000 households in the surrounding Tsukishima </w:t>
      </w:r>
      <w:r w:rsidR="001A5B74">
        <w:rPr>
          <w:rFonts w:cs="Arial"/>
          <w:i/>
          <w:sz w:val="20"/>
        </w:rPr>
        <w:t>Area</w:t>
      </w:r>
      <w:r w:rsidR="001149C7">
        <w:rPr>
          <w:rFonts w:cs="Arial"/>
          <w:i/>
          <w:sz w:val="20"/>
        </w:rPr>
        <w:t xml:space="preserve"> (defined as </w:t>
      </w:r>
      <w:r w:rsidR="00141D68">
        <w:rPr>
          <w:rFonts w:cs="Arial"/>
          <w:i/>
          <w:sz w:val="20"/>
        </w:rPr>
        <w:t xml:space="preserve">Harumi, </w:t>
      </w:r>
      <w:r w:rsidR="005907B5">
        <w:rPr>
          <w:rFonts w:cs="Arial"/>
          <w:i/>
          <w:sz w:val="20"/>
        </w:rPr>
        <w:t xml:space="preserve">Tsukishima, </w:t>
      </w:r>
      <w:proofErr w:type="spellStart"/>
      <w:r w:rsidR="005907B5">
        <w:rPr>
          <w:rFonts w:cs="Arial"/>
          <w:i/>
          <w:sz w:val="20"/>
        </w:rPr>
        <w:t>Kachidoki</w:t>
      </w:r>
      <w:proofErr w:type="spellEnd"/>
      <w:r w:rsidR="005907B5">
        <w:rPr>
          <w:rFonts w:cs="Arial"/>
          <w:i/>
          <w:sz w:val="20"/>
        </w:rPr>
        <w:t xml:space="preserve">, </w:t>
      </w:r>
      <w:proofErr w:type="spellStart"/>
      <w:r w:rsidR="005907B5">
        <w:rPr>
          <w:rFonts w:cs="Arial"/>
          <w:i/>
          <w:sz w:val="20"/>
        </w:rPr>
        <w:t>Toyomicho</w:t>
      </w:r>
      <w:proofErr w:type="spellEnd"/>
      <w:r w:rsidR="005907B5">
        <w:rPr>
          <w:rFonts w:cs="Arial"/>
          <w:i/>
          <w:sz w:val="20"/>
        </w:rPr>
        <w:t xml:space="preserve"> and Tsukuda)</w:t>
      </w:r>
      <w:r w:rsidRPr="00B008A6">
        <w:rPr>
          <w:rFonts w:cs="Arial"/>
          <w:i/>
          <w:sz w:val="20"/>
        </w:rPr>
        <w:t>. Its population has been growing rapidly over recent decades</w:t>
      </w:r>
      <w:r w:rsidR="002F34FE" w:rsidRPr="00B008A6">
        <w:rPr>
          <w:rFonts w:cs="Arial"/>
          <w:i/>
          <w:sz w:val="20"/>
        </w:rPr>
        <w:t>.</w:t>
      </w:r>
      <w:r w:rsidR="00C57CF1">
        <w:rPr>
          <w:rFonts w:cs="Arial"/>
          <w:i/>
          <w:sz w:val="20"/>
          <w:lang w:eastAsia="ja-JP"/>
        </w:rPr>
        <w:t xml:space="preserve"> </w:t>
      </w:r>
      <w:r w:rsidR="00B262A5" w:rsidRPr="00B008A6">
        <w:rPr>
          <w:rFonts w:cs="Arial"/>
          <w:i/>
          <w:sz w:val="20"/>
          <w:lang w:eastAsia="ja-JP"/>
        </w:rPr>
        <w:t>Harumi has</w:t>
      </w:r>
      <w:r w:rsidR="00C57CF1">
        <w:rPr>
          <w:rFonts w:cs="Arial"/>
          <w:i/>
          <w:sz w:val="20"/>
          <w:lang w:eastAsia="ja-JP"/>
        </w:rPr>
        <w:t xml:space="preserve"> </w:t>
      </w:r>
      <w:r w:rsidR="00B262A5" w:rsidRPr="00B008A6">
        <w:rPr>
          <w:rFonts w:cs="Arial"/>
          <w:i/>
          <w:sz w:val="20"/>
          <w:lang w:eastAsia="ja-JP"/>
        </w:rPr>
        <w:t>gained</w:t>
      </w:r>
      <w:r w:rsidR="003B3C4F" w:rsidRPr="00B008A6">
        <w:rPr>
          <w:rFonts w:cs="Arial"/>
          <w:i/>
          <w:sz w:val="20"/>
          <w:lang w:eastAsia="ja-JP"/>
        </w:rPr>
        <w:t xml:space="preserve"> </w:t>
      </w:r>
      <w:del w:id="69" w:author="Will Johnson" w:date="2023-09-01T18:58:00Z">
        <w:r w:rsidR="003B3C4F" w:rsidRPr="00B008A6" w:rsidDel="007B3718">
          <w:rPr>
            <w:rFonts w:cs="Arial"/>
            <w:i/>
            <w:sz w:val="20"/>
            <w:lang w:eastAsia="ja-JP"/>
          </w:rPr>
          <w:delText xml:space="preserve">almost </w:delText>
        </w:r>
      </w:del>
      <w:ins w:id="70" w:author="Will Johnson" w:date="2023-09-01T18:58:00Z">
        <w:r w:rsidR="007B3718" w:rsidRPr="00B008A6">
          <w:rPr>
            <w:rFonts w:cs="Arial"/>
            <w:i/>
            <w:sz w:val="20"/>
            <w:lang w:eastAsia="ja-JP"/>
          </w:rPr>
          <w:t>a</w:t>
        </w:r>
        <w:r w:rsidR="007B3718">
          <w:rPr>
            <w:rFonts w:cs="Arial"/>
            <w:i/>
            <w:sz w:val="20"/>
            <w:lang w:eastAsia="ja-JP"/>
          </w:rPr>
          <w:t>round</w:t>
        </w:r>
        <w:r w:rsidR="007B3718" w:rsidRPr="00B008A6">
          <w:rPr>
            <w:rFonts w:cs="Arial"/>
            <w:i/>
            <w:sz w:val="20"/>
            <w:lang w:eastAsia="ja-JP"/>
          </w:rPr>
          <w:t xml:space="preserve"> </w:t>
        </w:r>
      </w:ins>
      <w:r w:rsidR="003B3C4F" w:rsidRPr="00B008A6">
        <w:rPr>
          <w:rFonts w:cs="Arial"/>
          <w:i/>
          <w:sz w:val="20"/>
          <w:lang w:eastAsia="ja-JP"/>
        </w:rPr>
        <w:t>12,000 residents since 2010 (c.14</w:t>
      </w:r>
      <w:del w:id="71" w:author="Will Johnson" w:date="2023-09-01T18:58:00Z">
        <w:r w:rsidR="003B3C4F" w:rsidRPr="00B008A6" w:rsidDel="007B3718">
          <w:rPr>
            <w:rFonts w:cs="Arial"/>
            <w:i/>
            <w:sz w:val="20"/>
            <w:lang w:eastAsia="ja-JP"/>
          </w:rPr>
          <w:delText>.5</w:delText>
        </w:r>
      </w:del>
      <w:r w:rsidR="003B3C4F" w:rsidRPr="00B008A6">
        <w:rPr>
          <w:rFonts w:cs="Arial"/>
          <w:i/>
          <w:sz w:val="20"/>
          <w:lang w:eastAsia="ja-JP"/>
        </w:rPr>
        <w:t>% annualized growth)</w:t>
      </w:r>
      <w:r w:rsidR="0068736D" w:rsidRPr="00B008A6">
        <w:rPr>
          <w:rFonts w:cs="Arial"/>
          <w:i/>
          <w:sz w:val="20"/>
          <w:lang w:eastAsia="ja-JP"/>
        </w:rPr>
        <w:t xml:space="preserve"> while </w:t>
      </w:r>
      <w:r w:rsidR="008152E7">
        <w:rPr>
          <w:rFonts w:cs="Arial"/>
          <w:i/>
          <w:sz w:val="20"/>
          <w:lang w:eastAsia="ja-JP"/>
        </w:rPr>
        <w:t xml:space="preserve">the </w:t>
      </w:r>
      <w:r w:rsidR="0068736D" w:rsidRPr="00B008A6">
        <w:rPr>
          <w:rFonts w:cs="Arial"/>
          <w:i/>
          <w:sz w:val="20"/>
          <w:lang w:eastAsia="ja-JP"/>
        </w:rPr>
        <w:t xml:space="preserve">Tsukishima </w:t>
      </w:r>
      <w:r w:rsidR="00412C9F">
        <w:rPr>
          <w:rFonts w:cs="Arial"/>
          <w:i/>
          <w:sz w:val="20"/>
          <w:lang w:eastAsia="ja-JP"/>
        </w:rPr>
        <w:t>Area</w:t>
      </w:r>
      <w:r w:rsidR="0068736D" w:rsidRPr="00B008A6">
        <w:rPr>
          <w:rFonts w:cs="Arial"/>
          <w:i/>
          <w:sz w:val="20"/>
          <w:lang w:eastAsia="ja-JP"/>
        </w:rPr>
        <w:t xml:space="preserve"> and Chuo Ward</w:t>
      </w:r>
      <w:r w:rsidR="00DD4C15" w:rsidRPr="00B008A6">
        <w:rPr>
          <w:rFonts w:cs="Arial"/>
          <w:i/>
          <w:sz w:val="20"/>
          <w:lang w:eastAsia="ja-JP"/>
        </w:rPr>
        <w:t xml:space="preserve"> have posted c.4% annualized population growth.</w:t>
      </w:r>
      <w:r w:rsidR="00C52807">
        <w:rPr>
          <w:rFonts w:cs="Arial"/>
          <w:i/>
          <w:sz w:val="20"/>
          <w:lang w:eastAsia="ja-JP"/>
        </w:rPr>
        <w:t xml:space="preserve"> </w:t>
      </w:r>
      <w:r w:rsidR="00F43F52">
        <w:rPr>
          <w:rFonts w:cs="Arial"/>
          <w:i/>
          <w:sz w:val="20"/>
          <w:lang w:eastAsia="ja-JP"/>
        </w:rPr>
        <w:t>Local g</w:t>
      </w:r>
      <w:r w:rsidR="00962EDA">
        <w:rPr>
          <w:rFonts w:cs="Arial"/>
          <w:i/>
          <w:sz w:val="20"/>
          <w:lang w:eastAsia="ja-JP"/>
        </w:rPr>
        <w:t xml:space="preserve">overnment forecasts estimate that the Tsukishima Area will see its population rise </w:t>
      </w:r>
      <w:r w:rsidR="00970FEC">
        <w:rPr>
          <w:rFonts w:cs="Arial"/>
          <w:i/>
          <w:sz w:val="20"/>
          <w:lang w:eastAsia="ja-JP"/>
        </w:rPr>
        <w:t>to around 101</w:t>
      </w:r>
      <w:r w:rsidR="00F373F2">
        <w:rPr>
          <w:rFonts w:cs="Arial"/>
          <w:i/>
          <w:sz w:val="20"/>
          <w:lang w:eastAsia="ja-JP"/>
        </w:rPr>
        <w:t>,000</w:t>
      </w:r>
      <w:r w:rsidR="00A7311D">
        <w:rPr>
          <w:rFonts w:cs="Arial"/>
          <w:i/>
          <w:sz w:val="20"/>
          <w:lang w:eastAsia="ja-JP"/>
        </w:rPr>
        <w:t xml:space="preserve"> by 2025 and</w:t>
      </w:r>
      <w:r w:rsidR="00386809">
        <w:rPr>
          <w:rFonts w:cs="Arial"/>
          <w:i/>
          <w:sz w:val="20"/>
          <w:lang w:eastAsia="ja-JP"/>
        </w:rPr>
        <w:t xml:space="preserve"> </w:t>
      </w:r>
      <w:r w:rsidR="00D56879">
        <w:rPr>
          <w:rFonts w:cs="Arial"/>
          <w:i/>
          <w:sz w:val="20"/>
          <w:lang w:eastAsia="ja-JP"/>
        </w:rPr>
        <w:t>114,000 by 2029.</w:t>
      </w:r>
      <w:r w:rsidR="00D65447">
        <w:rPr>
          <w:rFonts w:cs="Arial"/>
          <w:i/>
          <w:sz w:val="20"/>
          <w:lang w:eastAsia="ja-JP"/>
        </w:rPr>
        <w:t xml:space="preserve"> </w:t>
      </w:r>
      <w:r w:rsidR="00220A6C">
        <w:rPr>
          <w:rFonts w:cs="Arial" w:hint="eastAsia"/>
          <w:i/>
          <w:sz w:val="20"/>
          <w:lang w:eastAsia="ja-JP"/>
        </w:rPr>
        <w:t>S</w:t>
      </w:r>
      <w:r w:rsidR="00220A6C">
        <w:rPr>
          <w:rFonts w:cs="Arial"/>
          <w:i/>
          <w:sz w:val="20"/>
          <w:lang w:eastAsia="ja-JP"/>
        </w:rPr>
        <w:t>ee Appendix deck for population charts.</w:t>
      </w:r>
    </w:p>
    <w:p w14:paraId="5101831B" w14:textId="77777777" w:rsidR="00220A6C" w:rsidRDefault="00220A6C" w:rsidP="00EA7362">
      <w:pPr>
        <w:jc w:val="both"/>
        <w:rPr>
          <w:rFonts w:cs="Arial"/>
          <w:i/>
          <w:sz w:val="20"/>
          <w:lang w:eastAsia="ja-JP"/>
        </w:rPr>
      </w:pPr>
    </w:p>
    <w:p w14:paraId="574076E7" w14:textId="48C537FB" w:rsidR="005B1C10" w:rsidRDefault="000C5F6A" w:rsidP="00EA7362">
      <w:pPr>
        <w:jc w:val="both"/>
        <w:rPr>
          <w:rFonts w:cs="Arial"/>
          <w:i/>
          <w:sz w:val="20"/>
          <w:lang w:eastAsia="ja-JP"/>
        </w:rPr>
      </w:pPr>
      <w:r>
        <w:rPr>
          <w:rFonts w:cs="Arial" w:hint="eastAsia"/>
          <w:i/>
          <w:sz w:val="20"/>
          <w:lang w:eastAsia="ja-JP"/>
        </w:rPr>
        <w:t>I</w:t>
      </w:r>
      <w:r>
        <w:rPr>
          <w:rFonts w:cs="Arial"/>
          <w:i/>
          <w:sz w:val="20"/>
          <w:lang w:eastAsia="ja-JP"/>
        </w:rPr>
        <w:t xml:space="preserve">n terms of access, Harumi is served by </w:t>
      </w:r>
      <w:proofErr w:type="spellStart"/>
      <w:r w:rsidR="00FA7792">
        <w:rPr>
          <w:rFonts w:cs="Arial"/>
          <w:i/>
          <w:sz w:val="20"/>
          <w:lang w:eastAsia="ja-JP"/>
        </w:rPr>
        <w:t>Kachidoki</w:t>
      </w:r>
      <w:proofErr w:type="spellEnd"/>
      <w:r w:rsidR="00FA7792">
        <w:rPr>
          <w:rFonts w:cs="Arial"/>
          <w:i/>
          <w:sz w:val="20"/>
          <w:lang w:eastAsia="ja-JP"/>
        </w:rPr>
        <w:t xml:space="preserve"> Station on the Toei </w:t>
      </w:r>
      <w:proofErr w:type="spellStart"/>
      <w:r w:rsidR="00FA7792">
        <w:rPr>
          <w:rFonts w:cs="Arial"/>
          <w:i/>
          <w:sz w:val="20"/>
          <w:lang w:eastAsia="ja-JP"/>
        </w:rPr>
        <w:t>Oedo</w:t>
      </w:r>
      <w:proofErr w:type="spellEnd"/>
      <w:r w:rsidR="00FA7792">
        <w:rPr>
          <w:rFonts w:cs="Arial"/>
          <w:i/>
          <w:sz w:val="20"/>
          <w:lang w:eastAsia="ja-JP"/>
        </w:rPr>
        <w:t xml:space="preserve"> Line (around 9 mins walk from the subject property)</w:t>
      </w:r>
      <w:r w:rsidR="007D3477">
        <w:rPr>
          <w:rFonts w:cs="Arial"/>
          <w:i/>
          <w:sz w:val="20"/>
          <w:lang w:eastAsia="ja-JP"/>
        </w:rPr>
        <w:t>. T</w:t>
      </w:r>
      <w:r w:rsidR="007D3477" w:rsidRPr="007D3477">
        <w:rPr>
          <w:rFonts w:cs="Arial"/>
          <w:i/>
          <w:sz w:val="20"/>
          <w:lang w:eastAsia="ja-JP"/>
        </w:rPr>
        <w:t xml:space="preserve">here are also </w:t>
      </w:r>
      <w:r w:rsidR="007D3477">
        <w:rPr>
          <w:rFonts w:cs="Arial"/>
          <w:i/>
          <w:sz w:val="20"/>
          <w:lang w:eastAsia="ja-JP"/>
        </w:rPr>
        <w:t xml:space="preserve">multiple </w:t>
      </w:r>
      <w:r w:rsidR="007D3477" w:rsidRPr="007D3477">
        <w:rPr>
          <w:rFonts w:cs="Arial"/>
          <w:i/>
          <w:sz w:val="20"/>
          <w:lang w:eastAsia="ja-JP"/>
        </w:rPr>
        <w:t xml:space="preserve">bus routes </w:t>
      </w:r>
      <w:r w:rsidR="007D3477">
        <w:rPr>
          <w:rFonts w:cs="Arial"/>
          <w:i/>
          <w:sz w:val="20"/>
          <w:lang w:eastAsia="ja-JP"/>
        </w:rPr>
        <w:t>into</w:t>
      </w:r>
      <w:r w:rsidR="007D3477" w:rsidRPr="007D3477">
        <w:rPr>
          <w:rFonts w:cs="Arial"/>
          <w:i/>
          <w:sz w:val="20"/>
          <w:lang w:eastAsia="ja-JP"/>
        </w:rPr>
        <w:t xml:space="preserve"> Tokyo </w:t>
      </w:r>
      <w:r w:rsidR="007D3477">
        <w:rPr>
          <w:rFonts w:cs="Arial"/>
          <w:i/>
          <w:sz w:val="20"/>
          <w:lang w:eastAsia="ja-JP"/>
        </w:rPr>
        <w:t xml:space="preserve">and surrounding commercial and residential neighbourhoods </w:t>
      </w:r>
      <w:r w:rsidR="007D3477" w:rsidRPr="007D3477">
        <w:rPr>
          <w:rFonts w:cs="Arial"/>
          <w:i/>
          <w:sz w:val="20"/>
          <w:lang w:eastAsia="ja-JP"/>
        </w:rPr>
        <w:t>(</w:t>
      </w:r>
      <w:proofErr w:type="gramStart"/>
      <w:r w:rsidR="007D3477" w:rsidRPr="007D3477">
        <w:rPr>
          <w:rFonts w:cs="Arial"/>
          <w:i/>
          <w:sz w:val="20"/>
          <w:lang w:eastAsia="ja-JP"/>
        </w:rPr>
        <w:t>i.e.</w:t>
      </w:r>
      <w:proofErr w:type="gramEnd"/>
      <w:r w:rsidR="007D3477" w:rsidRPr="007D3477">
        <w:rPr>
          <w:rFonts w:cs="Arial"/>
          <w:i/>
          <w:sz w:val="20"/>
          <w:lang w:eastAsia="ja-JP"/>
        </w:rPr>
        <w:t xml:space="preserve"> Ginza, </w:t>
      </w:r>
      <w:proofErr w:type="spellStart"/>
      <w:r w:rsidR="007D3477" w:rsidRPr="007D3477">
        <w:rPr>
          <w:rFonts w:cs="Arial"/>
          <w:i/>
          <w:sz w:val="20"/>
          <w:lang w:eastAsia="ja-JP"/>
        </w:rPr>
        <w:t>Yurakucho</w:t>
      </w:r>
      <w:proofErr w:type="spellEnd"/>
      <w:r w:rsidR="007D3477" w:rsidRPr="007D3477">
        <w:rPr>
          <w:rFonts w:cs="Arial"/>
          <w:i/>
          <w:sz w:val="20"/>
          <w:lang w:eastAsia="ja-JP"/>
        </w:rPr>
        <w:t xml:space="preserve">, Tokyo Station, </w:t>
      </w:r>
      <w:proofErr w:type="spellStart"/>
      <w:r w:rsidR="007D3477" w:rsidRPr="007D3477">
        <w:rPr>
          <w:rFonts w:cs="Arial"/>
          <w:i/>
          <w:sz w:val="20"/>
          <w:lang w:eastAsia="ja-JP"/>
        </w:rPr>
        <w:t>Kinshicho</w:t>
      </w:r>
      <w:proofErr w:type="spellEnd"/>
      <w:r w:rsidR="007D3477">
        <w:rPr>
          <w:rFonts w:cs="Arial"/>
          <w:i/>
          <w:sz w:val="20"/>
          <w:lang w:eastAsia="ja-JP"/>
        </w:rPr>
        <w:t xml:space="preserve">, </w:t>
      </w:r>
      <w:proofErr w:type="spellStart"/>
      <w:r w:rsidR="007D3477" w:rsidRPr="007D3477">
        <w:rPr>
          <w:rFonts w:cs="Arial"/>
          <w:i/>
          <w:sz w:val="20"/>
          <w:lang w:eastAsia="ja-JP"/>
        </w:rPr>
        <w:t>Yotsuya</w:t>
      </w:r>
      <w:proofErr w:type="spellEnd"/>
      <w:r w:rsidR="007D3477">
        <w:rPr>
          <w:rFonts w:cs="Arial"/>
          <w:i/>
          <w:sz w:val="20"/>
          <w:lang w:eastAsia="ja-JP"/>
        </w:rPr>
        <w:t xml:space="preserve"> and </w:t>
      </w:r>
      <w:proofErr w:type="spellStart"/>
      <w:r w:rsidR="007D3477">
        <w:rPr>
          <w:rFonts w:cs="Arial"/>
          <w:i/>
          <w:sz w:val="20"/>
          <w:lang w:eastAsia="ja-JP"/>
        </w:rPr>
        <w:t>Toyosu</w:t>
      </w:r>
      <w:proofErr w:type="spellEnd"/>
      <w:r w:rsidR="007D3477" w:rsidRPr="007D3477">
        <w:rPr>
          <w:rFonts w:cs="Arial"/>
          <w:i/>
          <w:sz w:val="20"/>
          <w:lang w:eastAsia="ja-JP"/>
        </w:rPr>
        <w:t>)</w:t>
      </w:r>
      <w:r w:rsidR="007F0C79">
        <w:rPr>
          <w:rFonts w:cs="Arial"/>
          <w:i/>
          <w:sz w:val="20"/>
          <w:lang w:eastAsia="ja-JP"/>
        </w:rPr>
        <w:t xml:space="preserve">. </w:t>
      </w:r>
      <w:r w:rsidR="00954B69">
        <w:rPr>
          <w:rFonts w:cs="Arial"/>
          <w:i/>
          <w:sz w:val="20"/>
          <w:lang w:eastAsia="ja-JP"/>
        </w:rPr>
        <w:t>Most recently, the Tokyo BRT</w:t>
      </w:r>
      <w:r w:rsidR="001843F5">
        <w:rPr>
          <w:rFonts w:cs="Arial"/>
          <w:i/>
          <w:sz w:val="20"/>
          <w:lang w:eastAsia="ja-JP"/>
        </w:rPr>
        <w:t xml:space="preserve"> (Bus Rapid Transit) was launched ahead of the </w:t>
      </w:r>
      <w:r w:rsidR="001657C2">
        <w:rPr>
          <w:rFonts w:cs="Arial"/>
          <w:i/>
          <w:sz w:val="20"/>
          <w:lang w:eastAsia="ja-JP"/>
        </w:rPr>
        <w:t>Tokyo Olympics to serve the new Harumi Flag</w:t>
      </w:r>
      <w:r w:rsidR="004258AE">
        <w:rPr>
          <w:rFonts w:cs="Arial"/>
          <w:i/>
          <w:sz w:val="20"/>
          <w:lang w:eastAsia="ja-JP"/>
        </w:rPr>
        <w:t xml:space="preserve"> development, </w:t>
      </w:r>
      <w:r w:rsidR="008C4FA3">
        <w:rPr>
          <w:rFonts w:cs="Arial"/>
          <w:i/>
          <w:sz w:val="20"/>
          <w:lang w:eastAsia="ja-JP"/>
        </w:rPr>
        <w:t xml:space="preserve">connecting Harumi with Toranomon Hills, </w:t>
      </w:r>
      <w:proofErr w:type="spellStart"/>
      <w:r w:rsidR="008C4FA3">
        <w:rPr>
          <w:rFonts w:cs="Arial"/>
          <w:i/>
          <w:sz w:val="20"/>
          <w:lang w:eastAsia="ja-JP"/>
        </w:rPr>
        <w:t>Shinbashi</w:t>
      </w:r>
      <w:proofErr w:type="spellEnd"/>
      <w:r w:rsidR="00382023">
        <w:rPr>
          <w:rFonts w:cs="Arial"/>
          <w:i/>
          <w:sz w:val="20"/>
          <w:lang w:eastAsia="ja-JP"/>
        </w:rPr>
        <w:t xml:space="preserve">, </w:t>
      </w:r>
      <w:proofErr w:type="spellStart"/>
      <w:r w:rsidR="00382023">
        <w:rPr>
          <w:rFonts w:cs="Arial"/>
          <w:i/>
          <w:sz w:val="20"/>
          <w:lang w:eastAsia="ja-JP"/>
        </w:rPr>
        <w:t>Toyosu</w:t>
      </w:r>
      <w:proofErr w:type="spellEnd"/>
      <w:r w:rsidR="00382023">
        <w:rPr>
          <w:rFonts w:cs="Arial"/>
          <w:i/>
          <w:sz w:val="20"/>
          <w:lang w:eastAsia="ja-JP"/>
        </w:rPr>
        <w:t xml:space="preserve"> and </w:t>
      </w:r>
      <w:proofErr w:type="spellStart"/>
      <w:r w:rsidR="00382023">
        <w:rPr>
          <w:rFonts w:cs="Arial"/>
          <w:i/>
          <w:sz w:val="20"/>
          <w:lang w:eastAsia="ja-JP"/>
        </w:rPr>
        <w:t>Ariake</w:t>
      </w:r>
      <w:proofErr w:type="spellEnd"/>
      <w:r w:rsidR="00382023">
        <w:rPr>
          <w:rFonts w:cs="Arial"/>
          <w:i/>
          <w:sz w:val="20"/>
          <w:lang w:eastAsia="ja-JP"/>
        </w:rPr>
        <w:t>.</w:t>
      </w:r>
      <w:r w:rsidR="004258AE">
        <w:rPr>
          <w:rFonts w:cs="Arial"/>
          <w:i/>
          <w:sz w:val="20"/>
          <w:lang w:eastAsia="ja-JP"/>
        </w:rPr>
        <w:t xml:space="preserve"> </w:t>
      </w:r>
    </w:p>
    <w:p w14:paraId="726CADFA" w14:textId="53AD0A9E" w:rsidR="00382023" w:rsidRDefault="00382023" w:rsidP="00EA7362">
      <w:pPr>
        <w:jc w:val="both"/>
        <w:rPr>
          <w:rFonts w:cs="Arial"/>
          <w:i/>
          <w:sz w:val="20"/>
          <w:lang w:eastAsia="ja-JP"/>
        </w:rPr>
      </w:pPr>
    </w:p>
    <w:p w14:paraId="5E29094F" w14:textId="3C3E5D9E" w:rsidR="00016C55" w:rsidRDefault="00382023" w:rsidP="00EA7362">
      <w:pPr>
        <w:jc w:val="both"/>
        <w:rPr>
          <w:rFonts w:cs="Arial"/>
          <w:i/>
          <w:sz w:val="20"/>
          <w:lang w:eastAsia="ja-JP"/>
        </w:rPr>
      </w:pPr>
      <w:r>
        <w:rPr>
          <w:rFonts w:cs="Arial" w:hint="eastAsia"/>
          <w:i/>
          <w:sz w:val="20"/>
          <w:lang w:eastAsia="ja-JP"/>
        </w:rPr>
        <w:t>L</w:t>
      </w:r>
      <w:r>
        <w:rPr>
          <w:rFonts w:cs="Arial"/>
          <w:i/>
          <w:sz w:val="20"/>
          <w:lang w:eastAsia="ja-JP"/>
        </w:rPr>
        <w:t xml:space="preserve">ooking further ahead, the Tokyo Metropolitan Government </w:t>
      </w:r>
      <w:r w:rsidR="00326F26">
        <w:rPr>
          <w:rFonts w:cs="Arial"/>
          <w:i/>
          <w:sz w:val="20"/>
          <w:lang w:eastAsia="ja-JP"/>
        </w:rPr>
        <w:t xml:space="preserve">announced </w:t>
      </w:r>
      <w:r w:rsidR="004E622F">
        <w:rPr>
          <w:rFonts w:cs="Arial"/>
          <w:i/>
          <w:sz w:val="20"/>
          <w:lang w:eastAsia="ja-JP"/>
        </w:rPr>
        <w:t xml:space="preserve">in 2022 </w:t>
      </w:r>
      <w:r w:rsidR="00326F26">
        <w:rPr>
          <w:rFonts w:cs="Arial"/>
          <w:i/>
          <w:sz w:val="20"/>
          <w:lang w:eastAsia="ja-JP"/>
        </w:rPr>
        <w:t xml:space="preserve">a draft plan to build a new </w:t>
      </w:r>
      <w:r w:rsidR="00B1226E">
        <w:rPr>
          <w:rFonts w:cs="Arial"/>
          <w:i/>
          <w:sz w:val="20"/>
          <w:lang w:eastAsia="ja-JP"/>
        </w:rPr>
        <w:t xml:space="preserve">6-km </w:t>
      </w:r>
      <w:r w:rsidR="00326F26">
        <w:rPr>
          <w:rFonts w:cs="Arial"/>
          <w:i/>
          <w:sz w:val="20"/>
          <w:lang w:eastAsia="ja-JP"/>
        </w:rPr>
        <w:t xml:space="preserve">subway line connecting </w:t>
      </w:r>
      <w:r w:rsidR="00884949">
        <w:rPr>
          <w:rFonts w:cs="Arial"/>
          <w:i/>
          <w:sz w:val="20"/>
          <w:lang w:eastAsia="ja-JP"/>
        </w:rPr>
        <w:t>Tokyo Station</w:t>
      </w:r>
      <w:r w:rsidR="00326F26">
        <w:rPr>
          <w:rFonts w:cs="Arial"/>
          <w:i/>
          <w:sz w:val="20"/>
          <w:lang w:eastAsia="ja-JP"/>
        </w:rPr>
        <w:t xml:space="preserve"> and </w:t>
      </w:r>
      <w:proofErr w:type="spellStart"/>
      <w:r w:rsidR="00E726A9">
        <w:rPr>
          <w:rFonts w:cs="Arial"/>
          <w:i/>
          <w:sz w:val="20"/>
          <w:lang w:eastAsia="ja-JP"/>
        </w:rPr>
        <w:t>Ariake</w:t>
      </w:r>
      <w:proofErr w:type="spellEnd"/>
      <w:r w:rsidR="00537907">
        <w:rPr>
          <w:rFonts w:cs="Arial"/>
          <w:i/>
          <w:sz w:val="20"/>
          <w:lang w:eastAsia="ja-JP"/>
        </w:rPr>
        <w:t xml:space="preserve"> with seven stations, including a new ‘Harumi Station’. </w:t>
      </w:r>
      <w:r w:rsidR="003F27BE">
        <w:rPr>
          <w:rFonts w:cs="Arial"/>
          <w:i/>
          <w:sz w:val="20"/>
          <w:lang w:eastAsia="ja-JP"/>
        </w:rPr>
        <w:t>Construction</w:t>
      </w:r>
      <w:r w:rsidR="00537907">
        <w:rPr>
          <w:rFonts w:cs="Arial"/>
          <w:i/>
          <w:sz w:val="20"/>
          <w:lang w:eastAsia="ja-JP"/>
        </w:rPr>
        <w:t xml:space="preserve"> </w:t>
      </w:r>
      <w:r w:rsidR="00220A6C">
        <w:rPr>
          <w:rFonts w:cs="Arial"/>
          <w:i/>
          <w:sz w:val="20"/>
          <w:lang w:eastAsia="ja-JP"/>
        </w:rPr>
        <w:t xml:space="preserve">is suggested </w:t>
      </w:r>
      <w:r w:rsidR="00E726A9">
        <w:rPr>
          <w:rFonts w:cs="Arial"/>
          <w:i/>
          <w:sz w:val="20"/>
          <w:lang w:eastAsia="ja-JP"/>
        </w:rPr>
        <w:t>to begin</w:t>
      </w:r>
      <w:r w:rsidR="00B1226E">
        <w:rPr>
          <w:rFonts w:cs="Arial"/>
          <w:i/>
          <w:sz w:val="20"/>
          <w:lang w:eastAsia="ja-JP"/>
        </w:rPr>
        <w:t xml:space="preserve"> around 2030 and complete in </w:t>
      </w:r>
      <w:r w:rsidR="00F4773C">
        <w:rPr>
          <w:rFonts w:cs="Arial"/>
          <w:i/>
          <w:sz w:val="20"/>
          <w:lang w:eastAsia="ja-JP"/>
        </w:rPr>
        <w:t xml:space="preserve">the </w:t>
      </w:r>
      <w:r w:rsidR="00B1226E">
        <w:rPr>
          <w:rFonts w:cs="Arial"/>
          <w:i/>
          <w:sz w:val="20"/>
          <w:lang w:eastAsia="ja-JP"/>
        </w:rPr>
        <w:t>2040</w:t>
      </w:r>
      <w:r w:rsidR="00F4773C">
        <w:rPr>
          <w:rFonts w:cs="Arial"/>
          <w:i/>
          <w:sz w:val="20"/>
          <w:lang w:eastAsia="ja-JP"/>
        </w:rPr>
        <w:t>s</w:t>
      </w:r>
      <w:r w:rsidR="00E726A9">
        <w:rPr>
          <w:rFonts w:cs="Arial"/>
          <w:i/>
          <w:sz w:val="20"/>
          <w:lang w:eastAsia="ja-JP"/>
        </w:rPr>
        <w:t>; however</w:t>
      </w:r>
      <w:r w:rsidR="00F4773C">
        <w:rPr>
          <w:rFonts w:cs="Arial"/>
          <w:i/>
          <w:sz w:val="20"/>
          <w:lang w:eastAsia="ja-JP"/>
        </w:rPr>
        <w:t>, confirmation</w:t>
      </w:r>
      <w:r w:rsidR="001D22A5">
        <w:rPr>
          <w:rFonts w:cs="Arial"/>
          <w:i/>
          <w:sz w:val="20"/>
          <w:lang w:eastAsia="ja-JP"/>
        </w:rPr>
        <w:t xml:space="preserve"> of this plan is yet to be announced.</w:t>
      </w:r>
    </w:p>
    <w:p w14:paraId="2D8A4992" w14:textId="76735FB1" w:rsidR="00E440BE" w:rsidRDefault="00E440BE" w:rsidP="00B008A6">
      <w:pPr>
        <w:jc w:val="both"/>
        <w:rPr>
          <w:rFonts w:cs="Arial"/>
          <w:i/>
          <w:color w:val="141414" w:themeColor="text1"/>
          <w:sz w:val="20"/>
          <w:u w:val="single"/>
          <w:lang w:eastAsia="ja-JP"/>
        </w:rPr>
      </w:pPr>
    </w:p>
    <w:p w14:paraId="6DF36851" w14:textId="72CC2469" w:rsidR="00BC5C11" w:rsidRDefault="00BC5C11" w:rsidP="00BC5C11">
      <w:pPr>
        <w:pStyle w:val="ListParagraph"/>
        <w:spacing w:after="200" w:line="276" w:lineRule="auto"/>
        <w:jc w:val="center"/>
        <w:rPr>
          <w:i/>
          <w:lang w:val="en-US" w:eastAsia="ja-JP"/>
        </w:rPr>
      </w:pPr>
      <w:r w:rsidRPr="00C86B58">
        <w:rPr>
          <w:i/>
          <w:lang w:val="en-US" w:eastAsia="ja-JP"/>
        </w:rPr>
        <w:t>Image 1: Map of subject property</w:t>
      </w:r>
      <w:r>
        <w:rPr>
          <w:i/>
          <w:lang w:val="en-US" w:eastAsia="ja-JP"/>
        </w:rPr>
        <w:t xml:space="preserve"> &amp; </w:t>
      </w:r>
      <w:proofErr w:type="spellStart"/>
      <w:r w:rsidR="003146BB">
        <w:rPr>
          <w:i/>
          <w:lang w:val="en-US" w:eastAsia="ja-JP"/>
        </w:rPr>
        <w:t>Oedo</w:t>
      </w:r>
      <w:proofErr w:type="spellEnd"/>
      <w:r>
        <w:rPr>
          <w:i/>
          <w:lang w:val="en-US" w:eastAsia="ja-JP"/>
        </w:rPr>
        <w:t xml:space="preserve"> Line</w:t>
      </w:r>
      <w:r w:rsidR="003146BB">
        <w:rPr>
          <w:i/>
          <w:lang w:val="en-US" w:eastAsia="ja-JP"/>
        </w:rPr>
        <w:t xml:space="preserve"> / B</w:t>
      </w:r>
      <w:r w:rsidR="00931B34">
        <w:rPr>
          <w:i/>
          <w:lang w:val="en-US" w:eastAsia="ja-JP"/>
        </w:rPr>
        <w:t>RT Line</w:t>
      </w:r>
    </w:p>
    <w:p w14:paraId="531950A0" w14:textId="50AF8DCD" w:rsidR="00254851" w:rsidRPr="006D7375" w:rsidRDefault="00C91CCB" w:rsidP="00B008A6">
      <w:pPr>
        <w:jc w:val="center"/>
        <w:rPr>
          <w:rFonts w:cs="Arial"/>
          <w:i/>
          <w:color w:val="FF0000"/>
          <w:sz w:val="20"/>
        </w:rPr>
      </w:pPr>
      <w:r w:rsidRPr="00B008A6">
        <w:rPr>
          <w:rFonts w:cs="Arial"/>
          <w:i/>
          <w:noProof/>
          <w:color w:val="141414" w:themeColor="text1"/>
          <w:sz w:val="20"/>
          <w:lang w:eastAsia="ja-JP"/>
        </w:rPr>
        <w:drawing>
          <wp:inline distT="0" distB="0" distL="0" distR="0" wp14:anchorId="67EF4B58" wp14:editId="52FFDE7F">
            <wp:extent cx="5732062" cy="3818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589" cy="3824431"/>
                    </a:xfrm>
                    <a:prstGeom prst="rect">
                      <a:avLst/>
                    </a:prstGeom>
                    <a:noFill/>
                  </pic:spPr>
                </pic:pic>
              </a:graphicData>
            </a:graphic>
          </wp:inline>
        </w:drawing>
      </w:r>
    </w:p>
    <w:p w14:paraId="3B457D07" w14:textId="77777777" w:rsidR="006408C7" w:rsidRDefault="006408C7" w:rsidP="00BD50F6">
      <w:pPr>
        <w:jc w:val="both"/>
        <w:rPr>
          <w:rFonts w:cs="Arial"/>
          <w:i/>
          <w:color w:val="FF0000"/>
          <w:sz w:val="20"/>
        </w:rPr>
      </w:pPr>
    </w:p>
    <w:p w14:paraId="5928B0EB" w14:textId="4AA692D7" w:rsidR="006408C7" w:rsidRDefault="006408C7" w:rsidP="00BD50F6">
      <w:pPr>
        <w:jc w:val="both"/>
        <w:rPr>
          <w:rFonts w:cs="Arial"/>
          <w:i/>
          <w:color w:val="FF0000"/>
          <w:sz w:val="20"/>
        </w:rPr>
      </w:pPr>
    </w:p>
    <w:p w14:paraId="1DED7B54" w14:textId="77777777" w:rsidR="00A2606A" w:rsidRDefault="00A2606A">
      <w:pPr>
        <w:spacing w:after="200" w:line="276" w:lineRule="auto"/>
        <w:rPr>
          <w:ins w:id="72" w:author="Will Johnson" w:date="2023-09-01T14:28:00Z"/>
          <w:rFonts w:eastAsia="Times New Roman" w:cs="Times New Roman"/>
          <w:i/>
          <w:sz w:val="20"/>
          <w:szCs w:val="20"/>
          <w:lang w:val="en-US" w:eastAsia="ja-JP"/>
        </w:rPr>
      </w:pPr>
      <w:ins w:id="73" w:author="Will Johnson" w:date="2023-09-01T14:28:00Z">
        <w:r>
          <w:rPr>
            <w:i/>
            <w:lang w:val="en-US" w:eastAsia="ja-JP"/>
          </w:rPr>
          <w:br w:type="page"/>
        </w:r>
      </w:ins>
    </w:p>
    <w:p w14:paraId="0965C02B" w14:textId="1187B312" w:rsidR="006408C7" w:rsidRPr="00C86B58" w:rsidRDefault="006408C7" w:rsidP="006408C7">
      <w:pPr>
        <w:pStyle w:val="ListParagraph"/>
        <w:spacing w:before="40" w:after="60"/>
        <w:jc w:val="center"/>
        <w:rPr>
          <w:i/>
          <w:lang w:val="en-US" w:eastAsia="ja-JP"/>
        </w:rPr>
      </w:pPr>
      <w:r w:rsidRPr="00C86B58">
        <w:rPr>
          <w:i/>
          <w:lang w:val="en-US" w:eastAsia="ja-JP"/>
        </w:rPr>
        <w:lastRenderedPageBreak/>
        <w:t xml:space="preserve">Image 2: Map of </w:t>
      </w:r>
      <w:r>
        <w:rPr>
          <w:i/>
          <w:lang w:val="en-US" w:eastAsia="ja-JP"/>
        </w:rPr>
        <w:t>subject property &amp; nearby metro stations</w:t>
      </w:r>
    </w:p>
    <w:p w14:paraId="735C125A" w14:textId="77777777" w:rsidR="006408C7" w:rsidRDefault="006408C7" w:rsidP="00BD50F6">
      <w:pPr>
        <w:jc w:val="both"/>
        <w:rPr>
          <w:rFonts w:cs="Arial"/>
          <w:i/>
          <w:color w:val="FF0000"/>
          <w:sz w:val="20"/>
        </w:rPr>
      </w:pPr>
    </w:p>
    <w:p w14:paraId="49563A08" w14:textId="77777777" w:rsidR="00A2606A" w:rsidRDefault="006408C7" w:rsidP="00B008A6">
      <w:pPr>
        <w:jc w:val="center"/>
        <w:rPr>
          <w:ins w:id="74" w:author="Will Johnson" w:date="2023-09-01T14:28:00Z"/>
          <w:rFonts w:cs="Arial"/>
          <w:i/>
          <w:color w:val="141414" w:themeColor="text1"/>
          <w:sz w:val="20"/>
          <w:u w:val="single"/>
          <w:lang w:eastAsia="ja-JP"/>
        </w:rPr>
      </w:pPr>
      <w:r>
        <w:rPr>
          <w:rFonts w:cs="Arial"/>
          <w:i/>
          <w:noProof/>
          <w:color w:val="FF0000"/>
          <w:sz w:val="20"/>
        </w:rPr>
        <w:drawing>
          <wp:inline distT="0" distB="0" distL="0" distR="0" wp14:anchorId="725461CD" wp14:editId="0482348C">
            <wp:extent cx="4436828" cy="312885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0647" cy="3131551"/>
                    </a:xfrm>
                    <a:prstGeom prst="rect">
                      <a:avLst/>
                    </a:prstGeom>
                    <a:noFill/>
                    <a:ln>
                      <a:noFill/>
                    </a:ln>
                  </pic:spPr>
                </pic:pic>
              </a:graphicData>
            </a:graphic>
          </wp:inline>
        </w:drawing>
      </w:r>
    </w:p>
    <w:p w14:paraId="1588791D" w14:textId="77777777" w:rsidR="00A2606A" w:rsidRDefault="00A2606A" w:rsidP="00B008A6">
      <w:pPr>
        <w:jc w:val="center"/>
        <w:rPr>
          <w:ins w:id="75" w:author="Will Johnson" w:date="2023-09-01T14:28:00Z"/>
          <w:rFonts w:cs="Arial"/>
          <w:i/>
          <w:color w:val="141414" w:themeColor="text1"/>
          <w:sz w:val="20"/>
          <w:u w:val="single"/>
          <w:lang w:eastAsia="ja-JP"/>
        </w:rPr>
      </w:pPr>
    </w:p>
    <w:p w14:paraId="1D571E06" w14:textId="69C7A478" w:rsidR="006408C7" w:rsidRDefault="006408C7" w:rsidP="00B008A6">
      <w:pPr>
        <w:jc w:val="center"/>
        <w:rPr>
          <w:rFonts w:cs="Arial"/>
          <w:i/>
          <w:color w:val="141414" w:themeColor="text1"/>
          <w:sz w:val="20"/>
          <w:u w:val="single"/>
          <w:lang w:eastAsia="ja-JP"/>
        </w:rPr>
      </w:pPr>
      <w:del w:id="76" w:author="Will Johnson" w:date="2023-09-01T14:28:00Z">
        <w:r w:rsidDel="00A2606A">
          <w:rPr>
            <w:rFonts w:cs="Arial"/>
            <w:i/>
            <w:color w:val="141414" w:themeColor="text1"/>
            <w:sz w:val="20"/>
            <w:u w:val="single"/>
            <w:lang w:eastAsia="ja-JP"/>
          </w:rPr>
          <w:br w:type="page"/>
        </w:r>
      </w:del>
    </w:p>
    <w:p w14:paraId="30A0B037" w14:textId="4266D9A1" w:rsidR="00E440BE" w:rsidRPr="00B008A6" w:rsidRDefault="006408C7" w:rsidP="00B008A6">
      <w:pPr>
        <w:jc w:val="center"/>
        <w:rPr>
          <w:rFonts w:eastAsia="Times New Roman" w:cs="Times New Roman"/>
          <w:i/>
          <w:sz w:val="20"/>
          <w:szCs w:val="20"/>
          <w:lang w:val="en-US" w:eastAsia="ja-JP"/>
        </w:rPr>
      </w:pPr>
      <w:r w:rsidRPr="00B008A6">
        <w:rPr>
          <w:rFonts w:eastAsia="Times New Roman" w:cs="Times New Roman"/>
          <w:i/>
          <w:sz w:val="20"/>
          <w:szCs w:val="20"/>
          <w:lang w:val="en-US" w:eastAsia="ja-JP"/>
        </w:rPr>
        <w:lastRenderedPageBreak/>
        <w:t xml:space="preserve">Image 3: </w:t>
      </w:r>
      <w:r w:rsidR="00E440BE" w:rsidRPr="00B008A6">
        <w:rPr>
          <w:rFonts w:eastAsia="Times New Roman" w:cs="Times New Roman"/>
          <w:i/>
          <w:sz w:val="20"/>
          <w:szCs w:val="20"/>
          <w:lang w:val="en-US" w:eastAsia="ja-JP"/>
        </w:rPr>
        <w:t xml:space="preserve">Aerial image </w:t>
      </w:r>
      <w:r w:rsidR="00B4220C">
        <w:rPr>
          <w:rFonts w:eastAsia="Times New Roman" w:cs="Times New Roman"/>
          <w:i/>
          <w:sz w:val="20"/>
          <w:szCs w:val="20"/>
          <w:lang w:val="en-US" w:eastAsia="ja-JP"/>
        </w:rPr>
        <w:t xml:space="preserve">of </w:t>
      </w:r>
      <w:r w:rsidR="003F2C58">
        <w:rPr>
          <w:rFonts w:eastAsia="Times New Roman" w:cs="Times New Roman"/>
          <w:i/>
          <w:sz w:val="20"/>
          <w:szCs w:val="20"/>
          <w:lang w:val="en-US" w:eastAsia="ja-JP"/>
        </w:rPr>
        <w:t xml:space="preserve">micro-location </w:t>
      </w:r>
      <w:r w:rsidR="00E440BE" w:rsidRPr="00B008A6">
        <w:rPr>
          <w:rFonts w:eastAsia="Times New Roman" w:cs="Times New Roman"/>
          <w:i/>
          <w:sz w:val="20"/>
          <w:szCs w:val="20"/>
          <w:lang w:val="en-US" w:eastAsia="ja-JP"/>
        </w:rPr>
        <w:t>and site outline</w:t>
      </w:r>
    </w:p>
    <w:p w14:paraId="1B9F9E56" w14:textId="7FCB8DFA" w:rsidR="003F5411" w:rsidRDefault="003F5411" w:rsidP="00BD50F6">
      <w:pPr>
        <w:jc w:val="both"/>
        <w:rPr>
          <w:rFonts w:cs="Arial"/>
          <w:i/>
          <w:color w:val="FF0000"/>
          <w:sz w:val="20"/>
        </w:rPr>
      </w:pPr>
    </w:p>
    <w:p w14:paraId="3F12A0F6" w14:textId="03D56A0E" w:rsidR="003F5411" w:rsidRPr="006D7375" w:rsidRDefault="00E440BE" w:rsidP="00BD50F6">
      <w:pPr>
        <w:jc w:val="both"/>
        <w:rPr>
          <w:rFonts w:cs="Arial"/>
          <w:i/>
          <w:color w:val="FF0000"/>
          <w:sz w:val="20"/>
        </w:rPr>
      </w:pPr>
      <w:r>
        <w:rPr>
          <w:rFonts w:cs="Arial"/>
          <w:i/>
          <w:noProof/>
          <w:color w:val="FF0000"/>
          <w:sz w:val="20"/>
        </w:rPr>
        <w:drawing>
          <wp:inline distT="0" distB="0" distL="0" distR="0" wp14:anchorId="49BF84D8" wp14:editId="73D4B840">
            <wp:extent cx="6058894" cy="434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1919" cy="4375099"/>
                    </a:xfrm>
                    <a:prstGeom prst="rect">
                      <a:avLst/>
                    </a:prstGeom>
                    <a:noFill/>
                    <a:ln>
                      <a:noFill/>
                    </a:ln>
                  </pic:spPr>
                </pic:pic>
              </a:graphicData>
            </a:graphic>
          </wp:inline>
        </w:drawing>
      </w:r>
    </w:p>
    <w:p w14:paraId="7DDDA626" w14:textId="77777777" w:rsidR="0032117A" w:rsidRDefault="0032117A">
      <w:pPr>
        <w:spacing w:after="200" w:line="276" w:lineRule="auto"/>
        <w:rPr>
          <w:sz w:val="20"/>
        </w:rPr>
      </w:pPr>
      <w:r>
        <w:rPr>
          <w:sz w:val="20"/>
        </w:rPr>
        <w:br w:type="page"/>
      </w:r>
    </w:p>
    <w:p w14:paraId="10E2293B" w14:textId="49C472E8" w:rsidR="00254851" w:rsidRPr="00804162" w:rsidRDefault="00254851" w:rsidP="00BD50F6">
      <w:pPr>
        <w:jc w:val="both"/>
        <w:rPr>
          <w:sz w:val="20"/>
        </w:rPr>
      </w:pPr>
    </w:p>
    <w:p w14:paraId="4F546711" w14:textId="637631D7"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Property Description</w:t>
      </w:r>
    </w:p>
    <w:p w14:paraId="7402DE93" w14:textId="0021DE14" w:rsidR="00254851" w:rsidRDefault="00254851" w:rsidP="00804162">
      <w:pPr>
        <w:jc w:val="both"/>
        <w:rPr>
          <w:sz w:val="20"/>
        </w:rPr>
      </w:pPr>
    </w:p>
    <w:p w14:paraId="3C1453FD" w14:textId="77777777" w:rsidR="00BD278A" w:rsidRPr="00804162" w:rsidRDefault="00BD278A" w:rsidP="00BD278A">
      <w:pPr>
        <w:jc w:val="both"/>
        <w:rPr>
          <w:sz w:val="20"/>
        </w:rPr>
      </w:pPr>
    </w:p>
    <w:tbl>
      <w:tblPr>
        <w:tblStyle w:val="GridTable3"/>
        <w:tblW w:w="7465" w:type="dxa"/>
        <w:jc w:val="center"/>
        <w:tblLook w:val="04A0" w:firstRow="1" w:lastRow="0" w:firstColumn="1" w:lastColumn="0" w:noHBand="0" w:noVBand="1"/>
      </w:tblPr>
      <w:tblGrid>
        <w:gridCol w:w="2400"/>
        <w:gridCol w:w="5065"/>
      </w:tblGrid>
      <w:tr w:rsidR="00CE4D90" w:rsidRPr="001E6C73" w14:paraId="584A5CA4" w14:textId="77777777" w:rsidTr="0008710A">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2400" w:type="dxa"/>
            <w:shd w:val="clear" w:color="auto" w:fill="141414" w:themeFill="text1"/>
            <w:noWrap/>
            <w:vAlign w:val="center"/>
          </w:tcPr>
          <w:p w14:paraId="72E6E08E" w14:textId="77777777" w:rsidR="00BD278A" w:rsidRPr="00145501" w:rsidRDefault="00BD278A" w:rsidP="0008710A">
            <w:pPr>
              <w:spacing w:line="276" w:lineRule="auto"/>
              <w:rPr>
                <w:rFonts w:ascii="Arial Narrow" w:eastAsia="MS PGothic" w:hAnsi="Arial Narrow" w:cs="Arial"/>
                <w:color w:val="FFFFFF"/>
                <w:sz w:val="18"/>
                <w:szCs w:val="18"/>
                <w:lang w:val="en-US" w:eastAsia="ja-JP"/>
              </w:rPr>
            </w:pPr>
          </w:p>
        </w:tc>
        <w:tc>
          <w:tcPr>
            <w:tcW w:w="5065" w:type="dxa"/>
            <w:shd w:val="clear" w:color="auto" w:fill="141414" w:themeFill="text1"/>
            <w:noWrap/>
            <w:vAlign w:val="center"/>
          </w:tcPr>
          <w:p w14:paraId="1E41AB03" w14:textId="38439F9B" w:rsidR="00BD278A" w:rsidRPr="001E6C73" w:rsidRDefault="00BD278A" w:rsidP="0008710A">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i/>
                <w:sz w:val="18"/>
                <w:szCs w:val="18"/>
                <w:u w:val="single"/>
              </w:rPr>
            </w:pPr>
            <w:r>
              <w:rPr>
                <w:rFonts w:ascii="Arial Narrow" w:hAnsi="Arial Narrow" w:cs="Arial"/>
                <w:i/>
                <w:sz w:val="18"/>
                <w:szCs w:val="18"/>
                <w:u w:val="single"/>
              </w:rPr>
              <w:t>Project Saint</w:t>
            </w:r>
          </w:p>
        </w:tc>
      </w:tr>
      <w:tr w:rsidR="00637CAA" w:rsidRPr="001E6C73" w14:paraId="304D5DE3"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37D0F584" w14:textId="77777777" w:rsidR="00BD278A" w:rsidRPr="00031AE2" w:rsidRDefault="00BD278A" w:rsidP="0008710A">
            <w:pPr>
              <w:adjustRightInd w:val="0"/>
              <w:snapToGrid w:val="0"/>
              <w:spacing w:line="276" w:lineRule="auto"/>
              <w:rPr>
                <w:rFonts w:ascii="Arial Narrow" w:hAnsi="Arial Narrow" w:cs="Arial"/>
                <w:b/>
                <w:bCs/>
                <w:sz w:val="18"/>
                <w:szCs w:val="18"/>
              </w:rPr>
            </w:pPr>
            <w:r>
              <w:rPr>
                <w:rFonts w:ascii="Arial Narrow" w:hAnsi="Arial Narrow" w:cs="Arial"/>
                <w:b/>
                <w:bCs/>
                <w:sz w:val="18"/>
                <w:szCs w:val="18"/>
              </w:rPr>
              <w:t>Sector</w:t>
            </w:r>
          </w:p>
        </w:tc>
        <w:tc>
          <w:tcPr>
            <w:tcW w:w="5065" w:type="dxa"/>
            <w:noWrap/>
            <w:vAlign w:val="center"/>
          </w:tcPr>
          <w:p w14:paraId="66679F0B" w14:textId="12D683EC" w:rsidR="00BD278A" w:rsidRPr="003D2414" w:rsidRDefault="00BD278A" w:rsidP="0008710A">
            <w:pPr>
              <w:adjustRightInd w:val="0"/>
              <w:snapToGrid w:val="0"/>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sz w:val="18"/>
                <w:szCs w:val="18"/>
              </w:rPr>
            </w:pPr>
            <w:r>
              <w:rPr>
                <w:rFonts w:ascii="Arial Narrow" w:hAnsi="Arial Narrow" w:cs="Arial"/>
                <w:i/>
                <w:sz w:val="18"/>
                <w:szCs w:val="18"/>
              </w:rPr>
              <w:t>Healthcare</w:t>
            </w:r>
          </w:p>
        </w:tc>
      </w:tr>
      <w:tr w:rsidR="00FC7A6C" w:rsidRPr="001E6C73" w14:paraId="68E5D2FA" w14:textId="77777777" w:rsidTr="0008710A">
        <w:trPr>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23178EBB" w14:textId="77777777" w:rsidR="00BD278A" w:rsidRPr="00031AE2" w:rsidRDefault="00BD278A" w:rsidP="0008710A">
            <w:pPr>
              <w:adjustRightInd w:val="0"/>
              <w:snapToGrid w:val="0"/>
              <w:spacing w:line="276" w:lineRule="auto"/>
              <w:rPr>
                <w:rFonts w:ascii="Arial Narrow" w:hAnsi="Arial Narrow" w:cs="Arial"/>
                <w:b/>
                <w:bCs/>
                <w:sz w:val="18"/>
                <w:szCs w:val="18"/>
              </w:rPr>
            </w:pPr>
            <w:r>
              <w:rPr>
                <w:rFonts w:ascii="Arial Narrow" w:hAnsi="Arial Narrow" w:cs="Arial"/>
                <w:b/>
                <w:bCs/>
                <w:sz w:val="18"/>
                <w:szCs w:val="18"/>
              </w:rPr>
              <w:t>Gross Floor Area</w:t>
            </w:r>
          </w:p>
        </w:tc>
        <w:tc>
          <w:tcPr>
            <w:tcW w:w="5065" w:type="dxa"/>
            <w:noWrap/>
            <w:vAlign w:val="center"/>
          </w:tcPr>
          <w:p w14:paraId="59CB576D" w14:textId="4597B409" w:rsidR="00BD278A" w:rsidRPr="00145DBB" w:rsidRDefault="00BD278A" w:rsidP="0008710A">
            <w:pPr>
              <w:adjustRightInd w:val="0"/>
              <w:snapToGrid w:val="0"/>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iCs/>
                <w:color w:val="FF0000"/>
                <w:sz w:val="18"/>
                <w:szCs w:val="18"/>
                <w:highlight w:val="yellow"/>
                <w:lang w:eastAsia="ja-JP"/>
              </w:rPr>
            </w:pPr>
            <w:r w:rsidRPr="00F04FE7">
              <w:rPr>
                <w:rFonts w:ascii="Arial Narrow" w:eastAsia="MS PGothic" w:hAnsi="Arial Narrow" w:cs="Arial"/>
                <w:color w:val="000000"/>
                <w:sz w:val="18"/>
                <w:szCs w:val="18"/>
                <w:lang w:val="en-US" w:eastAsia="ja-JP"/>
              </w:rPr>
              <w:t>1,</w:t>
            </w:r>
            <w:r w:rsidR="006E01EB">
              <w:rPr>
                <w:rFonts w:ascii="Arial Narrow" w:eastAsia="MS PGothic" w:hAnsi="Arial Narrow" w:cs="Arial"/>
                <w:color w:val="000000"/>
                <w:sz w:val="18"/>
                <w:szCs w:val="18"/>
                <w:lang w:val="en-US" w:eastAsia="ja-JP"/>
              </w:rPr>
              <w:t>058</w:t>
            </w:r>
            <w:r w:rsidRPr="00F04FE7">
              <w:rPr>
                <w:rFonts w:ascii="Arial Narrow" w:eastAsia="MS PGothic" w:hAnsi="Arial Narrow" w:cs="Arial"/>
                <w:color w:val="000000"/>
                <w:sz w:val="18"/>
                <w:szCs w:val="18"/>
                <w:lang w:val="en-US" w:eastAsia="ja-JP"/>
              </w:rPr>
              <w:t xml:space="preserve"> </w:t>
            </w:r>
            <w:r w:rsidRPr="00490FA9">
              <w:rPr>
                <w:rFonts w:ascii="Arial Narrow" w:eastAsia="MS PGothic" w:hAnsi="Arial Narrow" w:cs="Arial"/>
                <w:color w:val="000000"/>
                <w:sz w:val="18"/>
                <w:szCs w:val="18"/>
                <w:lang w:val="en-US" w:eastAsia="ja-JP"/>
              </w:rPr>
              <w:t>tsubo /</w:t>
            </w:r>
            <w:r w:rsidRPr="003D2414">
              <w:rPr>
                <w:rFonts w:ascii="Arial Narrow" w:eastAsia="MS PGothic" w:hAnsi="Arial Narrow" w:cs="Arial"/>
                <w:color w:val="000000"/>
                <w:sz w:val="18"/>
                <w:szCs w:val="18"/>
                <w:lang w:val="en-US" w:eastAsia="ja-JP"/>
              </w:rPr>
              <w:t xml:space="preserve"> </w:t>
            </w:r>
            <w:r w:rsidR="009E6D59">
              <w:rPr>
                <w:rFonts w:ascii="Arial Narrow" w:eastAsia="MS PGothic" w:hAnsi="Arial Narrow" w:cs="Arial"/>
                <w:color w:val="000000"/>
                <w:sz w:val="18"/>
                <w:szCs w:val="18"/>
                <w:lang w:val="en-US" w:eastAsia="ja-JP"/>
              </w:rPr>
              <w:t>3,497</w:t>
            </w:r>
            <w:r w:rsidRPr="00F04FE7">
              <w:rPr>
                <w:rFonts w:ascii="Arial Narrow" w:eastAsia="MS PGothic" w:hAnsi="Arial Narrow" w:cs="Arial"/>
                <w:color w:val="000000"/>
                <w:sz w:val="18"/>
                <w:szCs w:val="18"/>
                <w:lang w:val="en-US" w:eastAsia="ja-JP"/>
              </w:rPr>
              <w:t xml:space="preserve"> </w:t>
            </w:r>
            <w:r w:rsidRPr="00490FA9">
              <w:rPr>
                <w:rFonts w:ascii="Arial Narrow" w:eastAsia="MS PGothic" w:hAnsi="Arial Narrow" w:cs="Arial"/>
                <w:color w:val="000000"/>
                <w:sz w:val="18"/>
                <w:szCs w:val="18"/>
                <w:lang w:val="en-US" w:eastAsia="ja-JP"/>
              </w:rPr>
              <w:t>sqm</w:t>
            </w:r>
          </w:p>
        </w:tc>
      </w:tr>
      <w:tr w:rsidR="00637CAA" w:rsidRPr="001E6C73" w14:paraId="7B1D66E6"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53DBAD9E" w14:textId="77777777" w:rsidR="00BD278A" w:rsidRPr="00031AE2" w:rsidRDefault="00BD278A" w:rsidP="0008710A">
            <w:pPr>
              <w:adjustRightInd w:val="0"/>
              <w:snapToGrid w:val="0"/>
              <w:spacing w:line="276" w:lineRule="auto"/>
              <w:rPr>
                <w:rFonts w:ascii="Arial Narrow" w:hAnsi="Arial Narrow" w:cs="Arial"/>
                <w:b/>
                <w:bCs/>
                <w:sz w:val="18"/>
                <w:szCs w:val="18"/>
              </w:rPr>
            </w:pPr>
            <w:r>
              <w:rPr>
                <w:rFonts w:ascii="Arial Narrow" w:hAnsi="Arial Narrow" w:cs="Arial"/>
                <w:b/>
                <w:bCs/>
                <w:sz w:val="18"/>
                <w:szCs w:val="18"/>
              </w:rPr>
              <w:t>Net Rentable Area</w:t>
            </w:r>
          </w:p>
        </w:tc>
        <w:tc>
          <w:tcPr>
            <w:tcW w:w="5065" w:type="dxa"/>
            <w:noWrap/>
            <w:vAlign w:val="center"/>
          </w:tcPr>
          <w:p w14:paraId="7A916E09" w14:textId="77777777" w:rsidR="00BD278A" w:rsidRDefault="001519A5" w:rsidP="0008710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eastAsia="MS PGothic" w:hAnsi="Arial Narrow" w:cs="Arial"/>
                <w:color w:val="000000"/>
                <w:sz w:val="18"/>
                <w:szCs w:val="18"/>
                <w:lang w:val="en-US" w:eastAsia="ja-JP"/>
              </w:rPr>
            </w:pPr>
            <w:r>
              <w:rPr>
                <w:rFonts w:ascii="Arial Narrow" w:eastAsia="MS PGothic" w:hAnsi="Arial Narrow" w:cs="Arial"/>
                <w:color w:val="000000"/>
                <w:sz w:val="18"/>
                <w:szCs w:val="18"/>
                <w:lang w:val="en-US" w:eastAsia="ja-JP"/>
              </w:rPr>
              <w:t>918</w:t>
            </w:r>
            <w:r w:rsidR="00BD278A" w:rsidRPr="00F04FE7">
              <w:rPr>
                <w:rFonts w:ascii="Arial Narrow" w:eastAsia="MS PGothic" w:hAnsi="Arial Narrow" w:cs="Arial"/>
                <w:color w:val="000000"/>
                <w:sz w:val="18"/>
                <w:szCs w:val="18"/>
                <w:lang w:val="en-US" w:eastAsia="ja-JP"/>
              </w:rPr>
              <w:t xml:space="preserve"> </w:t>
            </w:r>
            <w:r w:rsidR="00BD278A" w:rsidRPr="00490FA9">
              <w:rPr>
                <w:rFonts w:ascii="Arial Narrow" w:eastAsia="MS PGothic" w:hAnsi="Arial Narrow" w:cs="Arial"/>
                <w:color w:val="000000"/>
                <w:sz w:val="18"/>
                <w:szCs w:val="18"/>
                <w:lang w:val="en-US" w:eastAsia="ja-JP"/>
              </w:rPr>
              <w:t xml:space="preserve">tsubo / </w:t>
            </w:r>
            <w:r w:rsidR="009E6D59">
              <w:rPr>
                <w:rFonts w:ascii="Arial Narrow" w:eastAsia="MS PGothic" w:hAnsi="Arial Narrow" w:cs="Arial"/>
                <w:color w:val="000000"/>
                <w:sz w:val="18"/>
                <w:szCs w:val="18"/>
                <w:lang w:val="en-US" w:eastAsia="ja-JP"/>
              </w:rPr>
              <w:t>3,034</w:t>
            </w:r>
            <w:r w:rsidR="00BD278A" w:rsidRPr="00490FA9">
              <w:rPr>
                <w:rFonts w:ascii="Arial Narrow" w:eastAsia="MS PGothic" w:hAnsi="Arial Narrow" w:cs="Arial"/>
                <w:color w:val="000000"/>
                <w:sz w:val="18"/>
                <w:szCs w:val="18"/>
                <w:lang w:val="en-US" w:eastAsia="ja-JP"/>
              </w:rPr>
              <w:t xml:space="preserve"> sqm</w:t>
            </w:r>
            <w:r>
              <w:rPr>
                <w:rFonts w:ascii="Arial Narrow" w:eastAsia="MS PGothic" w:hAnsi="Arial Narrow" w:cs="Arial"/>
                <w:color w:val="000000"/>
                <w:sz w:val="18"/>
                <w:szCs w:val="18"/>
                <w:lang w:val="en-US" w:eastAsia="ja-JP"/>
              </w:rPr>
              <w:t xml:space="preserve"> (per master-lease)</w:t>
            </w:r>
          </w:p>
          <w:p w14:paraId="2DA05659" w14:textId="31E50352" w:rsidR="001519A5" w:rsidRPr="003D2414" w:rsidRDefault="006247BF" w:rsidP="0008710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eastAsia="MS PGothic" w:hAnsi="Arial Narrow" w:cs="Arial"/>
                <w:color w:val="000000"/>
                <w:sz w:val="18"/>
                <w:szCs w:val="18"/>
                <w:lang w:val="en-US" w:eastAsia="ja-JP"/>
              </w:rPr>
            </w:pPr>
            <w:r w:rsidRPr="00B008A6">
              <w:rPr>
                <w:rFonts w:ascii="Arial Narrow" w:eastAsia="MS PGothic" w:hAnsi="Arial Narrow" w:cs="Arial"/>
                <w:color w:val="000000"/>
                <w:sz w:val="18"/>
                <w:szCs w:val="18"/>
                <w:lang w:val="en-US" w:eastAsia="ja-JP"/>
              </w:rPr>
              <w:t>809</w:t>
            </w:r>
            <w:r w:rsidR="003A2B8C" w:rsidRPr="002807B9">
              <w:rPr>
                <w:rFonts w:ascii="Arial Narrow" w:eastAsia="MS PGothic" w:hAnsi="Arial Narrow" w:cs="Arial"/>
                <w:color w:val="000000"/>
                <w:sz w:val="18"/>
                <w:szCs w:val="18"/>
                <w:lang w:val="en-US" w:eastAsia="ja-JP"/>
              </w:rPr>
              <w:t xml:space="preserve"> tsubo / </w:t>
            </w:r>
            <w:r w:rsidR="009C5C9A" w:rsidRPr="002807B9">
              <w:rPr>
                <w:rFonts w:ascii="Arial Narrow" w:eastAsia="MS PGothic" w:hAnsi="Arial Narrow" w:cs="Arial"/>
                <w:color w:val="000000"/>
                <w:sz w:val="18"/>
                <w:szCs w:val="18"/>
                <w:lang w:val="en-US" w:eastAsia="ja-JP"/>
              </w:rPr>
              <w:t>2,</w:t>
            </w:r>
            <w:r w:rsidR="008654AF" w:rsidRPr="00B008A6">
              <w:rPr>
                <w:rFonts w:ascii="Arial Narrow" w:eastAsia="MS PGothic" w:hAnsi="Arial Narrow" w:cs="Arial"/>
                <w:color w:val="000000"/>
                <w:sz w:val="18"/>
                <w:szCs w:val="18"/>
                <w:lang w:val="en-US" w:eastAsia="ja-JP"/>
              </w:rPr>
              <w:t>674</w:t>
            </w:r>
            <w:r w:rsidR="009C5C9A" w:rsidRPr="002807B9">
              <w:rPr>
                <w:rFonts w:ascii="Arial Narrow" w:eastAsia="MS PGothic" w:hAnsi="Arial Narrow" w:cs="Arial"/>
                <w:color w:val="000000"/>
                <w:sz w:val="18"/>
                <w:szCs w:val="18"/>
                <w:lang w:val="en-US" w:eastAsia="ja-JP"/>
              </w:rPr>
              <w:t xml:space="preserve"> sqm</w:t>
            </w:r>
            <w:r w:rsidR="009C5C9A">
              <w:rPr>
                <w:rFonts w:ascii="Arial Narrow" w:eastAsia="MS PGothic" w:hAnsi="Arial Narrow" w:cs="Arial"/>
                <w:color w:val="000000"/>
                <w:sz w:val="18"/>
                <w:szCs w:val="18"/>
                <w:lang w:val="en-US" w:eastAsia="ja-JP"/>
              </w:rPr>
              <w:t xml:space="preserve"> (</w:t>
            </w:r>
            <w:r w:rsidR="003A2B8C">
              <w:rPr>
                <w:rFonts w:ascii="Arial Narrow" w:eastAsia="MS PGothic" w:hAnsi="Arial Narrow" w:cs="Arial"/>
                <w:color w:val="000000"/>
                <w:sz w:val="18"/>
                <w:szCs w:val="18"/>
                <w:lang w:val="en-US" w:eastAsia="ja-JP"/>
              </w:rPr>
              <w:t>multi-tenant basis)</w:t>
            </w:r>
          </w:p>
        </w:tc>
      </w:tr>
      <w:tr w:rsidR="00FC7A6C" w:rsidRPr="001E6C73" w14:paraId="5A2F3EA9" w14:textId="77777777" w:rsidTr="0008710A">
        <w:trPr>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32018C34" w14:textId="77777777" w:rsidR="00BD278A" w:rsidRPr="00031AE2" w:rsidRDefault="00BD278A" w:rsidP="0008710A">
            <w:pPr>
              <w:adjustRightInd w:val="0"/>
              <w:snapToGrid w:val="0"/>
              <w:spacing w:line="276" w:lineRule="auto"/>
              <w:rPr>
                <w:rFonts w:ascii="Arial Narrow" w:hAnsi="Arial Narrow" w:cs="Arial"/>
                <w:b/>
                <w:bCs/>
                <w:sz w:val="18"/>
                <w:szCs w:val="18"/>
                <w:u w:val="single"/>
              </w:rPr>
            </w:pPr>
            <w:r>
              <w:rPr>
                <w:rFonts w:ascii="Arial Narrow" w:hAnsi="Arial Narrow" w:cs="Arial"/>
                <w:b/>
                <w:bCs/>
                <w:sz w:val="18"/>
                <w:szCs w:val="18"/>
              </w:rPr>
              <w:t>Parking Units</w:t>
            </w:r>
          </w:p>
        </w:tc>
        <w:tc>
          <w:tcPr>
            <w:tcW w:w="5065" w:type="dxa"/>
            <w:noWrap/>
            <w:vAlign w:val="center"/>
          </w:tcPr>
          <w:p w14:paraId="006C6A1B" w14:textId="0BC106DA" w:rsidR="00BD278A" w:rsidRPr="00BE28B4" w:rsidRDefault="00862049" w:rsidP="0008710A">
            <w:pPr>
              <w:adjustRightInd w:val="0"/>
              <w:snapToGrid w:val="0"/>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i/>
                <w:color w:val="FF0000"/>
                <w:sz w:val="18"/>
                <w:szCs w:val="18"/>
                <w:highlight w:val="yellow"/>
                <w:lang w:eastAsia="ja-JP"/>
              </w:rPr>
            </w:pPr>
            <w:r w:rsidRPr="00B008A6">
              <w:rPr>
                <w:rFonts w:ascii="Arial Narrow" w:eastAsia="MS PGothic" w:hAnsi="Arial Narrow" w:cs="Arial"/>
                <w:color w:val="000000"/>
                <w:sz w:val="18"/>
                <w:szCs w:val="18"/>
                <w:lang w:val="en-US" w:eastAsia="ja-JP"/>
              </w:rPr>
              <w:t>10</w:t>
            </w:r>
            <w:r w:rsidR="00BD278A" w:rsidRPr="00263C63">
              <w:rPr>
                <w:rFonts w:ascii="Arial Narrow" w:eastAsia="MS PGothic" w:hAnsi="Arial Narrow" w:cs="Arial"/>
                <w:color w:val="000000"/>
                <w:sz w:val="18"/>
                <w:szCs w:val="18"/>
                <w:lang w:val="en-US" w:eastAsia="ja-JP"/>
              </w:rPr>
              <w:t xml:space="preserve"> </w:t>
            </w:r>
            <w:proofErr w:type="gramStart"/>
            <w:r w:rsidR="00BD278A" w:rsidRPr="00263C63">
              <w:rPr>
                <w:rFonts w:ascii="Arial Narrow" w:eastAsia="MS PGothic" w:hAnsi="Arial Narrow" w:cs="Arial"/>
                <w:color w:val="000000"/>
                <w:sz w:val="18"/>
                <w:szCs w:val="18"/>
                <w:lang w:val="en-US" w:eastAsia="ja-JP"/>
              </w:rPr>
              <w:t>car</w:t>
            </w:r>
            <w:proofErr w:type="gramEnd"/>
            <w:r w:rsidR="00BD278A" w:rsidRPr="00263C63">
              <w:rPr>
                <w:rFonts w:ascii="Arial Narrow" w:eastAsia="MS PGothic" w:hAnsi="Arial Narrow" w:cs="Arial"/>
                <w:color w:val="000000"/>
                <w:sz w:val="18"/>
                <w:szCs w:val="18"/>
                <w:lang w:val="en-US" w:eastAsia="ja-JP"/>
              </w:rPr>
              <w:t xml:space="preserve"> (mechanical)</w:t>
            </w:r>
          </w:p>
        </w:tc>
      </w:tr>
      <w:tr w:rsidR="00637CAA" w:rsidRPr="001E6C73" w14:paraId="69E4D1A6"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6183C3B8" w14:textId="77777777" w:rsidR="00BD278A" w:rsidRPr="00145501" w:rsidRDefault="00BD278A" w:rsidP="0008710A">
            <w:pPr>
              <w:adjustRightInd w:val="0"/>
              <w:snapToGrid w:val="0"/>
              <w:spacing w:line="276" w:lineRule="auto"/>
              <w:rPr>
                <w:rFonts w:ascii="Arial Narrow" w:hAnsi="Arial Narrow" w:cs="Arial"/>
                <w:b/>
                <w:bCs/>
                <w:color w:val="000000"/>
                <w:sz w:val="18"/>
                <w:szCs w:val="18"/>
              </w:rPr>
            </w:pPr>
            <w:r>
              <w:rPr>
                <w:rFonts w:ascii="Arial Narrow" w:hAnsi="Arial Narrow" w:cs="Arial"/>
                <w:b/>
                <w:bCs/>
                <w:color w:val="000000"/>
                <w:sz w:val="18"/>
                <w:szCs w:val="18"/>
              </w:rPr>
              <w:t>Completion</w:t>
            </w:r>
          </w:p>
        </w:tc>
        <w:tc>
          <w:tcPr>
            <w:tcW w:w="5065" w:type="dxa"/>
            <w:noWrap/>
            <w:vAlign w:val="center"/>
          </w:tcPr>
          <w:p w14:paraId="4D8E5F24" w14:textId="737B1A98" w:rsidR="00BD278A" w:rsidRPr="0004193E" w:rsidRDefault="00AF41E9" w:rsidP="00AF41E9">
            <w:pPr>
              <w:adjustRightInd w:val="0"/>
              <w:snapToGrid w:val="0"/>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eastAsia="MS PGothic" w:hAnsi="Arial Narrow" w:cs="Arial"/>
                <w:color w:val="000000"/>
                <w:sz w:val="18"/>
                <w:szCs w:val="18"/>
                <w:lang w:val="en-US" w:eastAsia="ja-JP"/>
              </w:rPr>
            </w:pPr>
            <w:r>
              <w:rPr>
                <w:rFonts w:ascii="Arial Narrow" w:eastAsia="MS PGothic" w:hAnsi="Arial Narrow" w:cs="Arial"/>
                <w:color w:val="000000"/>
                <w:sz w:val="18"/>
                <w:szCs w:val="18"/>
                <w:lang w:val="en-US" w:eastAsia="ja-JP"/>
              </w:rPr>
              <w:t>Nov. 2017</w:t>
            </w:r>
          </w:p>
        </w:tc>
      </w:tr>
      <w:tr w:rsidR="00FC7A6C" w:rsidRPr="001E6C73" w14:paraId="2C6F67C6" w14:textId="77777777" w:rsidTr="0008710A">
        <w:trPr>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0A4BCAE3" w14:textId="77777777" w:rsidR="00BD278A" w:rsidRPr="00031AE2" w:rsidRDefault="00BD278A" w:rsidP="0008710A">
            <w:pPr>
              <w:spacing w:line="276" w:lineRule="auto"/>
              <w:rPr>
                <w:rFonts w:ascii="Arial Narrow" w:hAnsi="Arial Narrow" w:cs="Arial"/>
                <w:b/>
                <w:bCs/>
                <w:sz w:val="18"/>
                <w:szCs w:val="18"/>
              </w:rPr>
            </w:pPr>
            <w:r>
              <w:rPr>
                <w:rFonts w:ascii="Arial Narrow" w:hAnsi="Arial Narrow" w:cs="Arial"/>
                <w:b/>
                <w:bCs/>
                <w:sz w:val="18"/>
                <w:szCs w:val="18"/>
              </w:rPr>
              <w:t>Stories</w:t>
            </w:r>
          </w:p>
        </w:tc>
        <w:tc>
          <w:tcPr>
            <w:tcW w:w="5065" w:type="dxa"/>
            <w:noWrap/>
            <w:vAlign w:val="center"/>
          </w:tcPr>
          <w:p w14:paraId="18B32A6D" w14:textId="3047F06A" w:rsidR="00BD278A" w:rsidRPr="00145DBB" w:rsidRDefault="00511EE7" w:rsidP="000871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color w:val="FF0000"/>
                <w:sz w:val="18"/>
                <w:szCs w:val="18"/>
                <w:highlight w:val="yellow"/>
              </w:rPr>
            </w:pPr>
            <w:r>
              <w:rPr>
                <w:rFonts w:ascii="Arial Narrow" w:eastAsia="MS PGothic" w:hAnsi="Arial Narrow" w:cs="Arial"/>
                <w:sz w:val="18"/>
                <w:szCs w:val="18"/>
                <w:lang w:val="en-US" w:eastAsia="ja-JP"/>
              </w:rPr>
              <w:t>6</w:t>
            </w:r>
            <w:r w:rsidR="00BD278A" w:rsidRPr="003D2414">
              <w:rPr>
                <w:rFonts w:ascii="Arial Narrow" w:eastAsia="MS PGothic" w:hAnsi="Arial Narrow" w:cs="Arial"/>
                <w:sz w:val="18"/>
                <w:szCs w:val="18"/>
                <w:lang w:val="en-US" w:eastAsia="ja-JP"/>
              </w:rPr>
              <w:t>F</w:t>
            </w:r>
            <w:r w:rsidR="00BD278A">
              <w:rPr>
                <w:rFonts w:ascii="Arial Narrow" w:eastAsia="MS PGothic" w:hAnsi="Arial Narrow" w:cs="Arial"/>
                <w:sz w:val="18"/>
                <w:szCs w:val="18"/>
                <w:lang w:val="en-US" w:eastAsia="ja-JP"/>
              </w:rPr>
              <w:t xml:space="preserve"> / B1F</w:t>
            </w:r>
          </w:p>
        </w:tc>
      </w:tr>
      <w:tr w:rsidR="00637CAA" w:rsidRPr="001E6C73" w14:paraId="5AD588A1"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48ECD80B" w14:textId="77777777" w:rsidR="00BD278A" w:rsidRPr="00145501" w:rsidRDefault="00BD278A" w:rsidP="0008710A">
            <w:pPr>
              <w:spacing w:line="276" w:lineRule="auto"/>
              <w:rPr>
                <w:rFonts w:ascii="Arial Narrow" w:hAnsi="Arial Narrow" w:cs="Arial"/>
                <w:b/>
                <w:bCs/>
                <w:color w:val="000000"/>
                <w:sz w:val="18"/>
                <w:szCs w:val="18"/>
              </w:rPr>
            </w:pPr>
            <w:r>
              <w:rPr>
                <w:rFonts w:ascii="Arial Narrow" w:hAnsi="Arial Narrow" w:cs="Arial"/>
                <w:b/>
                <w:bCs/>
                <w:color w:val="000000"/>
                <w:sz w:val="18"/>
                <w:szCs w:val="18"/>
              </w:rPr>
              <w:t>Structure</w:t>
            </w:r>
          </w:p>
        </w:tc>
        <w:tc>
          <w:tcPr>
            <w:tcW w:w="5065" w:type="dxa"/>
            <w:noWrap/>
            <w:vAlign w:val="center"/>
          </w:tcPr>
          <w:p w14:paraId="4128F1EB" w14:textId="77777777" w:rsidR="00BD278A" w:rsidRPr="00145DBB" w:rsidRDefault="00BD278A" w:rsidP="0008710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color w:val="FF0000"/>
                <w:sz w:val="18"/>
                <w:szCs w:val="18"/>
                <w:highlight w:val="yellow"/>
              </w:rPr>
            </w:pPr>
            <w:r>
              <w:rPr>
                <w:rFonts w:ascii="Arial Narrow" w:hAnsi="Arial Narrow" w:cs="Arial"/>
                <w:sz w:val="18"/>
                <w:szCs w:val="18"/>
              </w:rPr>
              <w:t>S</w:t>
            </w:r>
            <w:r w:rsidRPr="00D00F35">
              <w:rPr>
                <w:rFonts w:ascii="Arial Narrow" w:hAnsi="Arial Narrow" w:cs="Arial"/>
                <w:sz w:val="18"/>
                <w:szCs w:val="18"/>
              </w:rPr>
              <w:t>RC</w:t>
            </w:r>
          </w:p>
        </w:tc>
      </w:tr>
      <w:tr w:rsidR="00FC7A6C" w:rsidRPr="001E6C73" w14:paraId="389B4842" w14:textId="77777777" w:rsidTr="0008710A">
        <w:trPr>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4CE77489" w14:textId="77777777" w:rsidR="00BD278A" w:rsidRPr="00145501" w:rsidRDefault="00BD278A" w:rsidP="0008710A">
            <w:pPr>
              <w:spacing w:line="276" w:lineRule="auto"/>
              <w:rPr>
                <w:rFonts w:ascii="Arial Narrow" w:hAnsi="Arial Narrow" w:cs="Arial"/>
                <w:b/>
                <w:bCs/>
                <w:color w:val="000000"/>
                <w:sz w:val="18"/>
                <w:szCs w:val="18"/>
              </w:rPr>
            </w:pPr>
            <w:r>
              <w:rPr>
                <w:rFonts w:ascii="Arial Narrow" w:hAnsi="Arial Narrow" w:cs="Arial"/>
                <w:b/>
                <w:bCs/>
                <w:color w:val="000000"/>
                <w:sz w:val="18"/>
                <w:szCs w:val="18"/>
              </w:rPr>
              <w:t>Standard Floor Height</w:t>
            </w:r>
          </w:p>
        </w:tc>
        <w:tc>
          <w:tcPr>
            <w:tcW w:w="5065" w:type="dxa"/>
            <w:noWrap/>
            <w:vAlign w:val="center"/>
          </w:tcPr>
          <w:p w14:paraId="666E82C2" w14:textId="1348FF15" w:rsidR="00BD278A" w:rsidRPr="00D00F35" w:rsidRDefault="00BD278A" w:rsidP="000871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18"/>
                <w:szCs w:val="18"/>
              </w:rPr>
            </w:pPr>
            <w:r w:rsidRPr="009348A6">
              <w:rPr>
                <w:rFonts w:ascii="Arial Narrow" w:hAnsi="Arial Narrow" w:cs="Arial"/>
                <w:sz w:val="18"/>
                <w:szCs w:val="18"/>
              </w:rPr>
              <w:t>2,</w:t>
            </w:r>
            <w:r w:rsidR="009348A6" w:rsidRPr="00B008A6">
              <w:rPr>
                <w:rFonts w:ascii="Arial Narrow" w:hAnsi="Arial Narrow" w:cs="Arial"/>
                <w:sz w:val="18"/>
                <w:szCs w:val="18"/>
              </w:rPr>
              <w:t>7</w:t>
            </w:r>
            <w:r w:rsidRPr="009348A6">
              <w:rPr>
                <w:rFonts w:ascii="Arial Narrow" w:hAnsi="Arial Narrow" w:cs="Arial"/>
                <w:sz w:val="18"/>
                <w:szCs w:val="18"/>
              </w:rPr>
              <w:t xml:space="preserve">00mm + 100mm </w:t>
            </w:r>
            <w:ins w:id="77" w:author="Will Johnson" w:date="2023-09-01T13:59:00Z">
              <w:r w:rsidR="00B97137">
                <w:rPr>
                  <w:rFonts w:ascii="Arial Narrow" w:hAnsi="Arial Narrow" w:cs="Arial"/>
                  <w:sz w:val="18"/>
                  <w:szCs w:val="18"/>
                </w:rPr>
                <w:t xml:space="preserve">raised </w:t>
              </w:r>
            </w:ins>
            <w:r w:rsidRPr="009348A6">
              <w:rPr>
                <w:rFonts w:ascii="Arial Narrow" w:hAnsi="Arial Narrow" w:cs="Arial"/>
                <w:sz w:val="18"/>
                <w:szCs w:val="18"/>
              </w:rPr>
              <w:t>OA flooring</w:t>
            </w:r>
          </w:p>
        </w:tc>
      </w:tr>
      <w:tr w:rsidR="00637CAA" w:rsidRPr="001E6C73" w14:paraId="5DF12F09"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382FE884" w14:textId="77777777" w:rsidR="00BD278A" w:rsidRPr="00052B3B" w:rsidRDefault="00BD278A" w:rsidP="0008710A">
            <w:pPr>
              <w:spacing w:line="276" w:lineRule="auto"/>
              <w:rPr>
                <w:rFonts w:ascii="Arial Narrow" w:hAnsi="Arial Narrow" w:cs="Arial"/>
                <w:b/>
                <w:bCs/>
                <w:i w:val="0"/>
                <w:iCs w:val="0"/>
                <w:color w:val="000000"/>
                <w:sz w:val="18"/>
                <w:szCs w:val="18"/>
              </w:rPr>
            </w:pPr>
            <w:r>
              <w:rPr>
                <w:rFonts w:ascii="Arial Narrow" w:hAnsi="Arial Narrow" w:cs="Arial"/>
                <w:b/>
                <w:bCs/>
                <w:color w:val="000000"/>
                <w:sz w:val="18"/>
                <w:szCs w:val="18"/>
              </w:rPr>
              <w:t>Standard Floor Area</w:t>
            </w:r>
          </w:p>
        </w:tc>
        <w:tc>
          <w:tcPr>
            <w:tcW w:w="5065" w:type="dxa"/>
            <w:noWrap/>
            <w:vAlign w:val="center"/>
          </w:tcPr>
          <w:p w14:paraId="20F7CFF2" w14:textId="77777777" w:rsidR="00BD278A" w:rsidRPr="00B008A6" w:rsidRDefault="00BD278A" w:rsidP="0008710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color w:val="FF0000"/>
                <w:sz w:val="18"/>
                <w:szCs w:val="18"/>
              </w:rPr>
            </w:pPr>
            <w:r w:rsidRPr="008714F7">
              <w:rPr>
                <w:rFonts w:ascii="Arial Narrow" w:eastAsia="MS PGothic" w:hAnsi="Arial Narrow" w:cs="Arial"/>
                <w:sz w:val="18"/>
                <w:szCs w:val="18"/>
                <w:lang w:val="en-US" w:eastAsia="ja-JP"/>
              </w:rPr>
              <w:t>Listed in Section 1.8</w:t>
            </w:r>
            <w:r w:rsidRPr="00B008A6" w:rsidDel="00F26E57">
              <w:rPr>
                <w:rFonts w:ascii="Arial Narrow" w:hAnsi="Arial Narrow" w:cs="Arial"/>
                <w:sz w:val="18"/>
                <w:szCs w:val="18"/>
              </w:rPr>
              <w:t xml:space="preserve"> </w:t>
            </w:r>
          </w:p>
        </w:tc>
      </w:tr>
      <w:tr w:rsidR="00FC7A6C" w:rsidRPr="001E6C73" w14:paraId="01E89C21" w14:textId="77777777" w:rsidTr="0008710A">
        <w:trPr>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08A647FC" w14:textId="77777777" w:rsidR="00BD278A" w:rsidRPr="00145501" w:rsidRDefault="00BD278A" w:rsidP="0008710A">
            <w:pPr>
              <w:spacing w:line="276" w:lineRule="auto"/>
              <w:rPr>
                <w:rFonts w:ascii="Arial Narrow" w:hAnsi="Arial Narrow" w:cs="Arial"/>
                <w:b/>
                <w:bCs/>
                <w:color w:val="000000"/>
                <w:sz w:val="18"/>
                <w:szCs w:val="18"/>
              </w:rPr>
            </w:pPr>
            <w:r>
              <w:rPr>
                <w:rFonts w:ascii="Arial Narrow" w:hAnsi="Arial Narrow" w:cs="Arial"/>
                <w:b/>
                <w:bCs/>
                <w:color w:val="000000"/>
                <w:sz w:val="18"/>
                <w:szCs w:val="18"/>
              </w:rPr>
              <w:t>Subject Rent</w:t>
            </w:r>
          </w:p>
        </w:tc>
        <w:tc>
          <w:tcPr>
            <w:tcW w:w="5065" w:type="dxa"/>
            <w:noWrap/>
            <w:vAlign w:val="center"/>
          </w:tcPr>
          <w:p w14:paraId="6E244E9C" w14:textId="77777777" w:rsidR="00BD278A" w:rsidRPr="008714F7" w:rsidRDefault="00BD278A" w:rsidP="000871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eastAsia="MS PGothic" w:hAnsi="Arial Narrow" w:cs="Arial"/>
                <w:color w:val="FF0000"/>
                <w:sz w:val="18"/>
                <w:szCs w:val="18"/>
                <w:lang w:val="en-US" w:eastAsia="ja-JP"/>
              </w:rPr>
            </w:pPr>
            <w:r w:rsidRPr="008714F7">
              <w:rPr>
                <w:rFonts w:ascii="Arial Narrow" w:eastAsia="MS PGothic" w:hAnsi="Arial Narrow" w:cs="Arial"/>
                <w:sz w:val="18"/>
                <w:szCs w:val="18"/>
                <w:lang w:val="en-US" w:eastAsia="ja-JP"/>
              </w:rPr>
              <w:t>Listed in Section 1.8</w:t>
            </w:r>
          </w:p>
        </w:tc>
      </w:tr>
      <w:tr w:rsidR="00637CAA" w:rsidRPr="001E6C73" w14:paraId="2C58E060" w14:textId="77777777" w:rsidTr="0008710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53BA4F5D" w14:textId="77777777" w:rsidR="00BD278A" w:rsidRDefault="00BD278A" w:rsidP="0008710A">
            <w:pPr>
              <w:wordWrap w:val="0"/>
              <w:spacing w:line="276" w:lineRule="auto"/>
              <w:rPr>
                <w:rFonts w:ascii="Arial Narrow" w:hAnsi="Arial Narrow" w:cs="Arial"/>
                <w:b/>
                <w:bCs/>
                <w:color w:val="000000"/>
                <w:sz w:val="18"/>
                <w:szCs w:val="18"/>
              </w:rPr>
            </w:pPr>
            <w:r>
              <w:rPr>
                <w:rFonts w:ascii="Arial Narrow" w:hAnsi="Arial Narrow" w:cs="Arial" w:hint="eastAsia"/>
                <w:b/>
                <w:bCs/>
                <w:color w:val="000000"/>
                <w:sz w:val="18"/>
                <w:szCs w:val="18"/>
              </w:rPr>
              <w:t>L</w:t>
            </w:r>
            <w:r>
              <w:rPr>
                <w:rFonts w:ascii="Arial Narrow" w:hAnsi="Arial Narrow" w:cs="Arial"/>
                <w:b/>
                <w:bCs/>
                <w:color w:val="000000"/>
                <w:sz w:val="18"/>
                <w:szCs w:val="18"/>
              </w:rPr>
              <w:t>and Area</w:t>
            </w:r>
          </w:p>
        </w:tc>
        <w:tc>
          <w:tcPr>
            <w:tcW w:w="5065" w:type="dxa"/>
            <w:noWrap/>
            <w:vAlign w:val="center"/>
          </w:tcPr>
          <w:p w14:paraId="2D839787" w14:textId="5CFE26DC" w:rsidR="00BD278A" w:rsidRPr="00145DBB" w:rsidRDefault="00BD278A" w:rsidP="0008710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color w:val="FF0000"/>
                <w:sz w:val="18"/>
                <w:szCs w:val="18"/>
                <w:highlight w:val="yellow"/>
              </w:rPr>
            </w:pPr>
            <w:r>
              <w:rPr>
                <w:rFonts w:ascii="Arial Narrow" w:eastAsia="MS PGothic" w:hAnsi="Arial Narrow" w:cs="Arial"/>
                <w:sz w:val="18"/>
                <w:szCs w:val="18"/>
                <w:lang w:val="en-US" w:eastAsia="ja-JP"/>
              </w:rPr>
              <w:t>2</w:t>
            </w:r>
            <w:r w:rsidR="00755711">
              <w:rPr>
                <w:rFonts w:ascii="Arial Narrow" w:eastAsia="MS PGothic" w:hAnsi="Arial Narrow" w:cs="Arial"/>
                <w:sz w:val="18"/>
                <w:szCs w:val="18"/>
                <w:lang w:val="en-US" w:eastAsia="ja-JP"/>
              </w:rPr>
              <w:t>21</w:t>
            </w:r>
            <w:r w:rsidRPr="00DC352D">
              <w:rPr>
                <w:rFonts w:ascii="Arial Narrow" w:eastAsia="MS PGothic" w:hAnsi="Arial Narrow" w:cs="Arial"/>
                <w:sz w:val="18"/>
                <w:szCs w:val="18"/>
                <w:lang w:val="en-US" w:eastAsia="ja-JP"/>
              </w:rPr>
              <w:t xml:space="preserve"> tsubo / </w:t>
            </w:r>
            <w:r w:rsidRPr="00502036">
              <w:rPr>
                <w:rFonts w:ascii="Arial Narrow" w:eastAsia="MS PGothic" w:hAnsi="Arial Narrow" w:cs="Arial"/>
                <w:sz w:val="18"/>
                <w:szCs w:val="18"/>
                <w:lang w:val="en-US" w:eastAsia="ja-JP"/>
              </w:rPr>
              <w:t>7</w:t>
            </w:r>
            <w:r w:rsidR="00755711">
              <w:rPr>
                <w:rFonts w:ascii="Arial Narrow" w:eastAsia="MS PGothic" w:hAnsi="Arial Narrow" w:cs="Arial"/>
                <w:sz w:val="18"/>
                <w:szCs w:val="18"/>
                <w:lang w:val="en-US" w:eastAsia="ja-JP"/>
              </w:rPr>
              <w:t>31</w:t>
            </w:r>
            <w:r w:rsidRPr="00502036">
              <w:rPr>
                <w:rFonts w:ascii="Arial Narrow" w:eastAsia="MS PGothic" w:hAnsi="Arial Narrow" w:cs="Arial"/>
                <w:sz w:val="18"/>
                <w:szCs w:val="18"/>
                <w:lang w:val="en-US" w:eastAsia="ja-JP"/>
              </w:rPr>
              <w:t xml:space="preserve"> </w:t>
            </w:r>
            <w:r w:rsidRPr="00DC352D">
              <w:rPr>
                <w:rFonts w:ascii="Arial Narrow" w:eastAsia="MS PGothic" w:hAnsi="Arial Narrow" w:cs="Arial"/>
                <w:sz w:val="18"/>
                <w:szCs w:val="18"/>
                <w:lang w:val="en-US" w:eastAsia="ja-JP"/>
              </w:rPr>
              <w:t>sqm</w:t>
            </w:r>
          </w:p>
        </w:tc>
      </w:tr>
      <w:tr w:rsidR="00FC7A6C" w14:paraId="53E3A10A" w14:textId="77777777" w:rsidTr="0008710A">
        <w:tblPrEx>
          <w:jc w:val="left"/>
        </w:tblPrEx>
        <w:trPr>
          <w:trHeight w:val="360"/>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68A47D8B" w14:textId="77777777" w:rsidR="00BD278A" w:rsidRDefault="00BD278A" w:rsidP="0008710A">
            <w:pPr>
              <w:wordWrap w:val="0"/>
              <w:spacing w:line="276" w:lineRule="auto"/>
              <w:rPr>
                <w:rFonts w:ascii="Arial Narrow" w:hAnsi="Arial Narrow" w:cs="Arial"/>
                <w:b/>
                <w:bCs/>
                <w:color w:val="000000"/>
                <w:sz w:val="18"/>
                <w:szCs w:val="18"/>
              </w:rPr>
            </w:pPr>
            <w:r>
              <w:rPr>
                <w:rFonts w:ascii="Arial Narrow" w:hAnsi="Arial Narrow" w:cs="Arial"/>
                <w:b/>
                <w:bCs/>
                <w:color w:val="000000"/>
                <w:sz w:val="18"/>
                <w:szCs w:val="18"/>
              </w:rPr>
              <w:t>Tenure</w:t>
            </w:r>
          </w:p>
        </w:tc>
        <w:tc>
          <w:tcPr>
            <w:tcW w:w="5065" w:type="dxa"/>
            <w:noWrap/>
            <w:vAlign w:val="center"/>
          </w:tcPr>
          <w:p w14:paraId="09711FF5" w14:textId="77777777" w:rsidR="00BD278A" w:rsidRPr="00145DBB" w:rsidRDefault="00BD278A" w:rsidP="000871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color w:val="FF0000"/>
                <w:sz w:val="18"/>
                <w:szCs w:val="18"/>
                <w:highlight w:val="yellow"/>
              </w:rPr>
            </w:pPr>
            <w:r w:rsidRPr="00DC352D">
              <w:rPr>
                <w:rFonts w:ascii="Arial Narrow" w:hAnsi="Arial Narrow" w:cs="Arial"/>
                <w:sz w:val="18"/>
                <w:szCs w:val="18"/>
              </w:rPr>
              <w:t>Freehold</w:t>
            </w:r>
          </w:p>
        </w:tc>
      </w:tr>
      <w:tr w:rsidR="00431FB9" w14:paraId="798021AB" w14:textId="77777777" w:rsidTr="0008710A">
        <w:tblPrEx>
          <w:jc w:val="left"/>
        </w:tblPrEx>
        <w:trPr>
          <w:cnfStyle w:val="000000100000" w:firstRow="0" w:lastRow="0" w:firstColumn="0" w:lastColumn="0" w:oddVBand="0" w:evenVBand="0" w:oddHBand="1" w:evenHBand="0" w:firstRowFirstColumn="0" w:firstRowLastColumn="0" w:lastRowFirstColumn="0" w:lastRowLastColumn="0"/>
          <w:trHeight w:val="360"/>
          <w:ins w:id="78" w:author="Roderic Curtis" w:date="2023-09-01T16:36:00Z"/>
        </w:trPr>
        <w:tc>
          <w:tcPr>
            <w:cnfStyle w:val="001000000000" w:firstRow="0" w:lastRow="0" w:firstColumn="1" w:lastColumn="0" w:oddVBand="0" w:evenVBand="0" w:oddHBand="0" w:evenHBand="0" w:firstRowFirstColumn="0" w:firstRowLastColumn="0" w:lastRowFirstColumn="0" w:lastRowLastColumn="0"/>
            <w:tcW w:w="2400" w:type="dxa"/>
            <w:noWrap/>
            <w:vAlign w:val="center"/>
          </w:tcPr>
          <w:p w14:paraId="21C471A9" w14:textId="718B8704" w:rsidR="00431FB9" w:rsidRDefault="00431FB9" w:rsidP="0008710A">
            <w:pPr>
              <w:wordWrap w:val="0"/>
              <w:spacing w:line="276" w:lineRule="auto"/>
              <w:rPr>
                <w:ins w:id="79" w:author="Roderic Curtis" w:date="2023-09-01T16:36:00Z"/>
                <w:rFonts w:ascii="Arial Narrow" w:hAnsi="Arial Narrow" w:cs="Arial"/>
                <w:b/>
                <w:bCs/>
                <w:color w:val="000000"/>
                <w:sz w:val="18"/>
                <w:szCs w:val="18"/>
              </w:rPr>
            </w:pPr>
            <w:ins w:id="80" w:author="Roderic Curtis" w:date="2023-09-01T16:36:00Z">
              <w:r>
                <w:rPr>
                  <w:rFonts w:ascii="Arial Narrow" w:hAnsi="Arial Narrow" w:cs="Arial"/>
                  <w:b/>
                  <w:bCs/>
                  <w:color w:val="000000"/>
                  <w:sz w:val="18"/>
                  <w:szCs w:val="18"/>
                </w:rPr>
                <w:t>Emergency Backup Ge</w:t>
              </w:r>
            </w:ins>
            <w:ins w:id="81" w:author="Roderic Curtis" w:date="2023-09-01T16:37:00Z">
              <w:r>
                <w:rPr>
                  <w:rFonts w:ascii="Arial Narrow" w:hAnsi="Arial Narrow" w:cs="Arial"/>
                  <w:b/>
                  <w:bCs/>
                  <w:color w:val="000000"/>
                  <w:sz w:val="18"/>
                  <w:szCs w:val="18"/>
                </w:rPr>
                <w:t>nerator</w:t>
              </w:r>
            </w:ins>
          </w:p>
        </w:tc>
        <w:tc>
          <w:tcPr>
            <w:tcW w:w="5065" w:type="dxa"/>
            <w:noWrap/>
            <w:vAlign w:val="center"/>
          </w:tcPr>
          <w:p w14:paraId="527A24E9" w14:textId="77777777" w:rsidR="00431FB9" w:rsidRDefault="00431FB9" w:rsidP="0008710A">
            <w:pPr>
              <w:spacing w:line="276" w:lineRule="auto"/>
              <w:jc w:val="center"/>
              <w:cnfStyle w:val="000000100000" w:firstRow="0" w:lastRow="0" w:firstColumn="0" w:lastColumn="0" w:oddVBand="0" w:evenVBand="0" w:oddHBand="1" w:evenHBand="0" w:firstRowFirstColumn="0" w:firstRowLastColumn="0" w:lastRowFirstColumn="0" w:lastRowLastColumn="0"/>
              <w:rPr>
                <w:ins w:id="82" w:author="Roderic Curtis" w:date="2023-09-01T16:37:00Z"/>
                <w:rFonts w:ascii="Arial Narrow" w:hAnsi="Arial Narrow" w:cs="Arial"/>
                <w:sz w:val="18"/>
                <w:szCs w:val="18"/>
              </w:rPr>
            </w:pPr>
            <w:ins w:id="83" w:author="Roderic Curtis" w:date="2023-09-01T16:37:00Z">
              <w:r>
                <w:rPr>
                  <w:rFonts w:ascii="Arial Narrow" w:hAnsi="Arial Narrow" w:cs="Arial"/>
                  <w:sz w:val="18"/>
                  <w:szCs w:val="18"/>
                </w:rPr>
                <w:t xml:space="preserve">Installed on building </w:t>
              </w:r>
              <w:proofErr w:type="gramStart"/>
              <w:r>
                <w:rPr>
                  <w:rFonts w:ascii="Arial Narrow" w:hAnsi="Arial Narrow" w:cs="Arial"/>
                  <w:sz w:val="18"/>
                  <w:szCs w:val="18"/>
                </w:rPr>
                <w:t>roof</w:t>
              </w:r>
              <w:proofErr w:type="gramEnd"/>
            </w:ins>
          </w:p>
          <w:p w14:paraId="08492795" w14:textId="605D27B1" w:rsidR="00431FB9" w:rsidRPr="00431FB9" w:rsidRDefault="00431FB9" w:rsidP="0008710A">
            <w:pPr>
              <w:spacing w:line="276" w:lineRule="auto"/>
              <w:jc w:val="center"/>
              <w:cnfStyle w:val="000000100000" w:firstRow="0" w:lastRow="0" w:firstColumn="0" w:lastColumn="0" w:oddVBand="0" w:evenVBand="0" w:oddHBand="1" w:evenHBand="0" w:firstRowFirstColumn="0" w:firstRowLastColumn="0" w:lastRowFirstColumn="0" w:lastRowLastColumn="0"/>
              <w:rPr>
                <w:ins w:id="84" w:author="Roderic Curtis" w:date="2023-09-01T16:36:00Z"/>
                <w:rFonts w:ascii="Arial Narrow" w:hAnsi="Arial Narrow" w:cs="Arial"/>
                <w:i/>
                <w:iCs/>
                <w:sz w:val="18"/>
                <w:szCs w:val="18"/>
                <w:rPrChange w:id="85" w:author="Roderic Curtis" w:date="2023-09-01T16:37:00Z">
                  <w:rPr>
                    <w:ins w:id="86" w:author="Roderic Curtis" w:date="2023-09-01T16:36:00Z"/>
                    <w:rFonts w:ascii="Arial Narrow" w:hAnsi="Arial Narrow" w:cs="Arial"/>
                    <w:sz w:val="18"/>
                    <w:szCs w:val="18"/>
                  </w:rPr>
                </w:rPrChange>
              </w:rPr>
            </w:pPr>
            <w:ins w:id="87" w:author="Roderic Curtis" w:date="2023-09-01T16:37:00Z">
              <w:r>
                <w:rPr>
                  <w:rFonts w:ascii="Arial Narrow" w:hAnsi="Arial Narrow" w:cs="Arial"/>
                  <w:i/>
                  <w:iCs/>
                  <w:sz w:val="18"/>
                  <w:szCs w:val="18"/>
                </w:rPr>
                <w:t>(</w:t>
              </w:r>
              <w:proofErr w:type="gramStart"/>
              <w:r w:rsidR="002C24B1">
                <w:rPr>
                  <w:rFonts w:ascii="Arial Narrow" w:hAnsi="Arial Narrow" w:cs="Arial"/>
                  <w:i/>
                  <w:iCs/>
                  <w:sz w:val="18"/>
                  <w:szCs w:val="18"/>
                </w:rPr>
                <w:t>duration</w:t>
              </w:r>
              <w:proofErr w:type="gramEnd"/>
              <w:r w:rsidR="002C24B1">
                <w:rPr>
                  <w:rFonts w:ascii="Arial Narrow" w:hAnsi="Arial Narrow" w:cs="Arial"/>
                  <w:i/>
                  <w:iCs/>
                  <w:sz w:val="18"/>
                  <w:szCs w:val="18"/>
                </w:rPr>
                <w:t xml:space="preserve"> and coverage details to be confirmed during due diligence)</w:t>
              </w:r>
            </w:ins>
          </w:p>
        </w:tc>
      </w:tr>
    </w:tbl>
    <w:p w14:paraId="5EA5EED2" w14:textId="77777777" w:rsidR="00BD278A" w:rsidRPr="006D7375" w:rsidRDefault="00BD278A" w:rsidP="00BD278A">
      <w:pPr>
        <w:jc w:val="both"/>
        <w:rPr>
          <w:rFonts w:cs="Arial"/>
          <w:i/>
          <w:color w:val="FF0000"/>
          <w:sz w:val="20"/>
        </w:rPr>
      </w:pPr>
    </w:p>
    <w:p w14:paraId="0EE39688" w14:textId="77777777" w:rsidR="00254851" w:rsidRPr="006D7375" w:rsidRDefault="00254851" w:rsidP="00BD50F6">
      <w:pPr>
        <w:jc w:val="both"/>
        <w:rPr>
          <w:rFonts w:cs="Arial"/>
          <w:sz w:val="20"/>
        </w:rPr>
      </w:pPr>
    </w:p>
    <w:p w14:paraId="4C128A6A" w14:textId="77777777"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Site Environmental</w:t>
      </w:r>
    </w:p>
    <w:p w14:paraId="7E54E862" w14:textId="77777777" w:rsidR="00254851" w:rsidRPr="00804162" w:rsidRDefault="00254851" w:rsidP="00804162">
      <w:pPr>
        <w:jc w:val="both"/>
        <w:rPr>
          <w:sz w:val="20"/>
        </w:rPr>
      </w:pPr>
    </w:p>
    <w:p w14:paraId="4FC7B03C" w14:textId="5A04BCE1" w:rsidR="00DA0911" w:rsidRPr="006D7375" w:rsidRDefault="00912F4E" w:rsidP="004250ED">
      <w:pPr>
        <w:jc w:val="both"/>
        <w:rPr>
          <w:rFonts w:cs="Arial"/>
          <w:i/>
          <w:color w:val="FF0000"/>
          <w:sz w:val="20"/>
        </w:rPr>
      </w:pPr>
      <w:r w:rsidRPr="00B008A6">
        <w:rPr>
          <w:rFonts w:cs="Arial"/>
          <w:i/>
          <w:color w:val="141414" w:themeColor="text1"/>
          <w:sz w:val="20"/>
        </w:rPr>
        <w:t xml:space="preserve">Preliminary diligence materials provided by the seller uncovered no problematic issues with the land or building plans. We will commission a full Engineering Report from our preferred </w:t>
      </w:r>
      <w:r w:rsidR="00485DDD">
        <w:rPr>
          <w:rFonts w:cs="Arial"/>
          <w:i/>
          <w:color w:val="141414" w:themeColor="text1"/>
          <w:sz w:val="20"/>
        </w:rPr>
        <w:t>consultant</w:t>
      </w:r>
      <w:r w:rsidRPr="00B008A6">
        <w:rPr>
          <w:rFonts w:cs="Arial"/>
          <w:i/>
          <w:color w:val="141414" w:themeColor="text1"/>
          <w:sz w:val="20"/>
        </w:rPr>
        <w:t xml:space="preserve"> and will present any material changes to the IC in the due diligence report.</w:t>
      </w:r>
    </w:p>
    <w:p w14:paraId="44D81682" w14:textId="6EA07035" w:rsidR="00254851" w:rsidRDefault="00254851" w:rsidP="00804162">
      <w:pPr>
        <w:jc w:val="both"/>
        <w:rPr>
          <w:sz w:val="20"/>
        </w:rPr>
      </w:pPr>
    </w:p>
    <w:p w14:paraId="1BFD8955" w14:textId="77777777" w:rsidR="00912F4E" w:rsidRPr="00804162" w:rsidRDefault="00912F4E" w:rsidP="00804162">
      <w:pPr>
        <w:jc w:val="both"/>
        <w:rPr>
          <w:sz w:val="20"/>
        </w:rPr>
      </w:pPr>
    </w:p>
    <w:p w14:paraId="30E45FCE" w14:textId="22D7B7E7" w:rsidR="00254851" w:rsidRPr="00F06E40" w:rsidRDefault="00685783" w:rsidP="004A6E7C">
      <w:pPr>
        <w:pStyle w:val="ListParagraph"/>
        <w:numPr>
          <w:ilvl w:val="1"/>
          <w:numId w:val="27"/>
        </w:numPr>
        <w:ind w:left="680" w:hanging="680"/>
        <w:rPr>
          <w:rStyle w:val="MainHeadingChar"/>
          <w:rFonts w:eastAsiaTheme="minorHAnsi"/>
          <w:sz w:val="24"/>
          <w:szCs w:val="22"/>
        </w:rPr>
      </w:pPr>
      <w:r w:rsidRPr="00F06E40">
        <w:rPr>
          <w:rStyle w:val="MainHeadingChar"/>
          <w:rFonts w:eastAsiaTheme="minorHAnsi"/>
          <w:sz w:val="24"/>
          <w:szCs w:val="22"/>
        </w:rPr>
        <w:t xml:space="preserve">ESG &amp; </w:t>
      </w:r>
      <w:r w:rsidR="00254851" w:rsidRPr="00F06E40">
        <w:rPr>
          <w:rStyle w:val="MainHeadingChar"/>
          <w:rFonts w:eastAsiaTheme="minorHAnsi"/>
          <w:sz w:val="24"/>
          <w:szCs w:val="22"/>
        </w:rPr>
        <w:t>Sustainability</w:t>
      </w:r>
      <w:r w:rsidR="00502C45" w:rsidRPr="00F06E40">
        <w:rPr>
          <w:rStyle w:val="MainHeadingChar"/>
          <w:rFonts w:eastAsiaTheme="minorHAnsi"/>
          <w:sz w:val="24"/>
          <w:szCs w:val="22"/>
        </w:rPr>
        <w:t xml:space="preserve"> </w:t>
      </w:r>
      <w:r w:rsidR="00777246" w:rsidRPr="00F06E40">
        <w:rPr>
          <w:rStyle w:val="MainHeadingChar"/>
          <w:rFonts w:eastAsiaTheme="minorHAnsi"/>
          <w:sz w:val="24"/>
          <w:szCs w:val="22"/>
        </w:rPr>
        <w:t>Attributes</w:t>
      </w:r>
    </w:p>
    <w:p w14:paraId="376255BA" w14:textId="77777777" w:rsidR="00CC0380" w:rsidRDefault="00CC0380" w:rsidP="00DC5E9A">
      <w:pPr>
        <w:pStyle w:val="Heading3"/>
        <w:numPr>
          <w:ilvl w:val="0"/>
          <w:numId w:val="0"/>
        </w:numPr>
        <w:ind w:left="720"/>
      </w:pPr>
    </w:p>
    <w:p w14:paraId="553F3BC9" w14:textId="77777777" w:rsidR="00126782" w:rsidRPr="00126782" w:rsidRDefault="00126782" w:rsidP="00126782">
      <w:pPr>
        <w:pStyle w:val="ListParagraph"/>
        <w:keepNext/>
        <w:numPr>
          <w:ilvl w:val="0"/>
          <w:numId w:val="2"/>
        </w:numPr>
        <w:spacing w:before="150"/>
        <w:contextualSpacing w:val="0"/>
        <w:outlineLvl w:val="1"/>
        <w:rPr>
          <w:b/>
          <w:vanish/>
          <w:color w:val="333333"/>
          <w:sz w:val="24"/>
        </w:rPr>
      </w:pPr>
    </w:p>
    <w:p w14:paraId="306C825A"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7821D1CA"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1C195717"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06463EEC"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28C16702"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0019CB67"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330C1CF7" w14:textId="77777777" w:rsidR="00126782" w:rsidRPr="00126782" w:rsidRDefault="00126782" w:rsidP="00126782">
      <w:pPr>
        <w:pStyle w:val="ListParagraph"/>
        <w:keepNext/>
        <w:numPr>
          <w:ilvl w:val="1"/>
          <w:numId w:val="2"/>
        </w:numPr>
        <w:spacing w:before="150"/>
        <w:contextualSpacing w:val="0"/>
        <w:outlineLvl w:val="1"/>
        <w:rPr>
          <w:b/>
          <w:vanish/>
          <w:color w:val="333333"/>
          <w:sz w:val="24"/>
        </w:rPr>
      </w:pPr>
    </w:p>
    <w:p w14:paraId="35C54295" w14:textId="76A96347" w:rsidR="00126782" w:rsidRDefault="00126782" w:rsidP="005D41E0">
      <w:pPr>
        <w:pStyle w:val="Heading3"/>
      </w:pPr>
      <w:r>
        <w:t>Investment critical</w:t>
      </w:r>
    </w:p>
    <w:p w14:paraId="55A28D81" w14:textId="77777777" w:rsidR="00126782" w:rsidRDefault="00126782" w:rsidP="000A6109"/>
    <w:p w14:paraId="6D7F75DB" w14:textId="77777777" w:rsidR="009405DE" w:rsidRPr="007E0699" w:rsidRDefault="009405DE" w:rsidP="009405DE">
      <w:pPr>
        <w:jc w:val="both"/>
        <w:rPr>
          <w:rFonts w:eastAsia="Times New Roman" w:cs="Times New Roman"/>
          <w:i/>
          <w:sz w:val="20"/>
          <w:szCs w:val="20"/>
          <w:lang w:eastAsia="en-GB"/>
        </w:rPr>
      </w:pPr>
      <w:r w:rsidRPr="00B008A6">
        <w:rPr>
          <w:rFonts w:eastAsia="Times New Roman" w:cs="Times New Roman"/>
          <w:i/>
          <w:sz w:val="20"/>
          <w:szCs w:val="20"/>
          <w:lang w:eastAsia="en-GB"/>
        </w:rPr>
        <w:t>The asset is designed and constructed in line with the most recent and stringent standards by a major developer. Upon due diligence of the property, the engineering reports will confirm compliance with local and national environmental and sustainability legislation as well as hazard risk assessment. Conclusions from the Engineering report, ESG checklist and consultation with the PM and GRESB consultant will be used to identify possible sustainability improvements and related costs versus benefits of such initiatives.</w:t>
      </w:r>
    </w:p>
    <w:p w14:paraId="76E7F452" w14:textId="77777777" w:rsidR="009834E2" w:rsidRDefault="009834E2" w:rsidP="000A6109">
      <w:pPr>
        <w:rPr>
          <w:ins w:id="88" w:author="Will Johnson" w:date="2023-09-01T14:30:00Z"/>
        </w:rPr>
      </w:pPr>
    </w:p>
    <w:p w14:paraId="443DDF46" w14:textId="77777777" w:rsidR="00076C0B" w:rsidRDefault="00076C0B" w:rsidP="000A6109"/>
    <w:p w14:paraId="0D7C89A4" w14:textId="320B9F6F" w:rsidR="009834E2" w:rsidRPr="000A6109" w:rsidDel="00A2606A" w:rsidRDefault="009834E2" w:rsidP="000A6109">
      <w:pPr>
        <w:rPr>
          <w:del w:id="89" w:author="Will Johnson" w:date="2023-09-01T14:28:00Z"/>
        </w:rPr>
      </w:pPr>
    </w:p>
    <w:p w14:paraId="6A9AAD3E" w14:textId="77777777" w:rsidR="00126782" w:rsidRPr="00126782" w:rsidRDefault="00126782" w:rsidP="00126782">
      <w:pPr>
        <w:pStyle w:val="ListParagraph"/>
        <w:numPr>
          <w:ilvl w:val="2"/>
          <w:numId w:val="27"/>
        </w:numPr>
        <w:rPr>
          <w:rStyle w:val="MainHeadingChar"/>
          <w:rFonts w:eastAsiaTheme="minorHAnsi"/>
          <w:i/>
          <w:iCs/>
          <w:vanish/>
          <w:sz w:val="20"/>
          <w:szCs w:val="18"/>
        </w:rPr>
      </w:pPr>
    </w:p>
    <w:p w14:paraId="6A210B91" w14:textId="4A96057B" w:rsidR="00CC0380" w:rsidRPr="006F0578" w:rsidRDefault="00723A88" w:rsidP="00ED414A">
      <w:pPr>
        <w:pStyle w:val="ListParagraph"/>
        <w:numPr>
          <w:ilvl w:val="2"/>
          <w:numId w:val="27"/>
        </w:numPr>
        <w:ind w:left="709"/>
        <w:rPr>
          <w:rStyle w:val="MainHeadingChar"/>
          <w:rFonts w:eastAsiaTheme="minorHAnsi"/>
          <w:i/>
          <w:iCs/>
          <w:sz w:val="20"/>
          <w:szCs w:val="18"/>
        </w:rPr>
      </w:pPr>
      <w:r w:rsidRPr="006F0578">
        <w:rPr>
          <w:rStyle w:val="MainHeadingChar"/>
          <w:rFonts w:eastAsiaTheme="minorHAnsi"/>
          <w:i/>
          <w:iCs/>
          <w:sz w:val="20"/>
          <w:szCs w:val="18"/>
        </w:rPr>
        <w:t>Inherent p</w:t>
      </w:r>
      <w:r w:rsidR="00CC0380" w:rsidRPr="006F0578">
        <w:rPr>
          <w:rStyle w:val="MainHeadingChar"/>
          <w:rFonts w:eastAsiaTheme="minorHAnsi"/>
          <w:i/>
          <w:iCs/>
          <w:sz w:val="20"/>
          <w:szCs w:val="18"/>
        </w:rPr>
        <w:t>hysical climate</w:t>
      </w:r>
      <w:r w:rsidR="003852F4">
        <w:rPr>
          <w:rStyle w:val="MainHeadingChar"/>
          <w:rFonts w:eastAsiaTheme="minorHAnsi"/>
          <w:i/>
          <w:iCs/>
          <w:sz w:val="20"/>
          <w:szCs w:val="18"/>
        </w:rPr>
        <w:t xml:space="preserve"> and natural </w:t>
      </w:r>
      <w:r w:rsidR="00446E41">
        <w:rPr>
          <w:rStyle w:val="MainHeadingChar"/>
          <w:rFonts w:eastAsiaTheme="minorHAnsi"/>
          <w:i/>
          <w:iCs/>
          <w:sz w:val="20"/>
          <w:szCs w:val="18"/>
        </w:rPr>
        <w:t>catastrophe risk</w:t>
      </w:r>
    </w:p>
    <w:p w14:paraId="634B2D01" w14:textId="77777777" w:rsidR="00FA10CD" w:rsidRPr="00B008A6" w:rsidRDefault="00FA10CD" w:rsidP="00FA10CD">
      <w:pPr>
        <w:jc w:val="both"/>
        <w:rPr>
          <w:rFonts w:eastAsia="Segoe UI" w:cs="Arial"/>
          <w:b/>
          <w:sz w:val="20"/>
          <w:szCs w:val="20"/>
          <w:highlight w:val="yellow"/>
        </w:rPr>
      </w:pPr>
    </w:p>
    <w:p w14:paraId="7DC786A0" w14:textId="340D2EE3" w:rsidR="00B8016D" w:rsidRPr="00B008A6" w:rsidDel="00A2606A" w:rsidRDefault="00B8016D" w:rsidP="160A6303">
      <w:pPr>
        <w:jc w:val="both"/>
        <w:rPr>
          <w:del w:id="90" w:author="Will Johnson" w:date="2023-09-01T14:29:00Z"/>
          <w:rFonts w:eastAsia="Times New Roman" w:cs="Times New Roman"/>
          <w:i/>
          <w:color w:val="FF0000"/>
          <w:sz w:val="20"/>
          <w:szCs w:val="20"/>
          <w:lang w:eastAsia="en-GB"/>
        </w:rPr>
      </w:pPr>
    </w:p>
    <w:p w14:paraId="0F9157A8" w14:textId="38198DCC" w:rsidR="00AB6D48" w:rsidRPr="000A73BE" w:rsidRDefault="00B94DDF" w:rsidP="160A6303">
      <w:pPr>
        <w:jc w:val="both"/>
        <w:rPr>
          <w:rFonts w:cs="Times New Roman"/>
          <w:i/>
          <w:color w:val="FF0000"/>
          <w:sz w:val="20"/>
          <w:szCs w:val="20"/>
          <w:lang w:eastAsia="ja-JP"/>
          <w:rPrChange w:id="91" w:author="Will Johnson" w:date="2023-09-01T14:29:00Z">
            <w:rPr>
              <w:rFonts w:eastAsia="Times New Roman" w:cs="Times New Roman"/>
              <w:i/>
              <w:color w:val="FF0000"/>
              <w:sz w:val="20"/>
              <w:szCs w:val="20"/>
              <w:lang w:eastAsia="en-GB"/>
            </w:rPr>
          </w:rPrChange>
        </w:rPr>
      </w:pPr>
      <w:r>
        <w:rPr>
          <w:noProof/>
        </w:rPr>
        <w:lastRenderedPageBreak/>
        <w:drawing>
          <wp:inline distT="0" distB="0" distL="0" distR="0" wp14:anchorId="7ABD45B4" wp14:editId="52E08AE7">
            <wp:extent cx="4061507" cy="111647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4146"/>
                    <a:stretch/>
                  </pic:blipFill>
                  <pic:spPr bwMode="auto">
                    <a:xfrm>
                      <a:off x="0" y="0"/>
                      <a:ext cx="4233732" cy="1163815"/>
                    </a:xfrm>
                    <a:prstGeom prst="rect">
                      <a:avLst/>
                    </a:prstGeom>
                    <a:ln>
                      <a:noFill/>
                    </a:ln>
                    <a:extLst>
                      <a:ext uri="{53640926-AAD7-44D8-BBD7-CCE9431645EC}">
                        <a14:shadowObscured xmlns:a14="http://schemas.microsoft.com/office/drawing/2010/main"/>
                      </a:ext>
                    </a:extLst>
                  </pic:spPr>
                </pic:pic>
              </a:graphicData>
            </a:graphic>
          </wp:inline>
        </w:drawing>
      </w:r>
      <w:ins w:id="92" w:author="Will Johnson" w:date="2023-09-01T14:29:00Z">
        <w:r w:rsidR="000A73BE">
          <w:rPr>
            <w:rFonts w:cs="Times New Roman" w:hint="eastAsia"/>
            <w:i/>
            <w:color w:val="FF0000"/>
            <w:sz w:val="20"/>
            <w:szCs w:val="20"/>
            <w:lang w:eastAsia="ja-JP"/>
          </w:rPr>
          <w:t xml:space="preserve"> </w:t>
        </w:r>
        <w:r w:rsidR="000A73BE">
          <w:rPr>
            <w:rFonts w:cs="Times New Roman"/>
            <w:i/>
            <w:color w:val="FF0000"/>
            <w:sz w:val="20"/>
            <w:szCs w:val="20"/>
            <w:lang w:eastAsia="ja-JP"/>
          </w:rPr>
          <w:t xml:space="preserve"> </w:t>
        </w:r>
      </w:ins>
      <w:ins w:id="93" w:author="Will Johnson" w:date="2023-09-01T14:30:00Z">
        <w:r w:rsidR="000A73BE">
          <w:rPr>
            <w:rFonts w:cs="Times New Roman"/>
            <w:i/>
            <w:color w:val="FF0000"/>
            <w:sz w:val="20"/>
            <w:szCs w:val="20"/>
            <w:lang w:eastAsia="ja-JP"/>
          </w:rPr>
          <w:t xml:space="preserve">   </w:t>
        </w:r>
      </w:ins>
      <w:ins w:id="94" w:author="Will Johnson" w:date="2023-09-01T14:29:00Z">
        <w:r w:rsidR="000A73BE">
          <w:rPr>
            <w:noProof/>
          </w:rPr>
          <w:drawing>
            <wp:inline distT="0" distB="0" distL="0" distR="0" wp14:anchorId="40EE84E9" wp14:editId="4203FC85">
              <wp:extent cx="1879433" cy="1144403"/>
              <wp:effectExtent l="0" t="0" r="6985" b="0"/>
              <wp:docPr id="2049445905" name="Picture 204944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182" r="47998"/>
                      <a:stretch/>
                    </pic:blipFill>
                    <pic:spPr bwMode="auto">
                      <a:xfrm>
                        <a:off x="0" y="0"/>
                        <a:ext cx="1929131" cy="1174665"/>
                      </a:xfrm>
                      <a:prstGeom prst="rect">
                        <a:avLst/>
                      </a:prstGeom>
                      <a:ln>
                        <a:noFill/>
                      </a:ln>
                      <a:extLst>
                        <a:ext uri="{53640926-AAD7-44D8-BBD7-CCE9431645EC}">
                          <a14:shadowObscured xmlns:a14="http://schemas.microsoft.com/office/drawing/2010/main"/>
                        </a:ext>
                      </a:extLst>
                    </pic:spPr>
                  </pic:pic>
                </a:graphicData>
              </a:graphic>
            </wp:inline>
          </w:drawing>
        </w:r>
      </w:ins>
    </w:p>
    <w:p w14:paraId="465BF6D7" w14:textId="28C19C18" w:rsidR="00076C0B" w:rsidDel="00196B34" w:rsidRDefault="00076C0B">
      <w:pPr>
        <w:spacing w:after="200" w:line="276" w:lineRule="auto"/>
        <w:rPr>
          <w:ins w:id="95" w:author="Will Johnson" w:date="2023-09-01T14:30:00Z"/>
          <w:del w:id="96" w:author="Roderic Curtis" w:date="2023-09-01T17:23:00Z"/>
          <w:rFonts w:eastAsia="Times New Roman" w:cs="Times New Roman"/>
          <w:i/>
          <w:color w:val="FF0000"/>
          <w:sz w:val="20"/>
          <w:szCs w:val="20"/>
          <w:lang w:eastAsia="en-GB"/>
        </w:rPr>
      </w:pPr>
      <w:ins w:id="97" w:author="Will Johnson" w:date="2023-09-01T14:30:00Z">
        <w:del w:id="98" w:author="Roderic Curtis" w:date="2023-09-01T17:23:00Z">
          <w:r w:rsidDel="00196B34">
            <w:rPr>
              <w:rFonts w:eastAsia="Times New Roman" w:cs="Times New Roman"/>
              <w:i/>
              <w:color w:val="FF0000"/>
              <w:sz w:val="20"/>
              <w:szCs w:val="20"/>
              <w:lang w:eastAsia="en-GB"/>
            </w:rPr>
            <w:br w:type="page"/>
          </w:r>
        </w:del>
      </w:ins>
    </w:p>
    <w:p w14:paraId="2213C872" w14:textId="77777777" w:rsidR="00EB7310" w:rsidRPr="00B008A6" w:rsidRDefault="00EB7310">
      <w:pPr>
        <w:spacing w:after="200" w:line="276" w:lineRule="auto"/>
        <w:rPr>
          <w:rFonts w:eastAsia="Times New Roman" w:cs="Times New Roman"/>
          <w:i/>
          <w:color w:val="FF0000"/>
          <w:sz w:val="20"/>
          <w:szCs w:val="20"/>
          <w:lang w:eastAsia="en-GB"/>
        </w:rPr>
        <w:pPrChange w:id="99" w:author="Roderic Curtis" w:date="2023-09-01T17:23:00Z">
          <w:pPr>
            <w:jc w:val="both"/>
          </w:pPr>
        </w:pPrChange>
      </w:pPr>
    </w:p>
    <w:p w14:paraId="03423DF3" w14:textId="4571B4BD" w:rsidR="00B8016D" w:rsidDel="00076C0B" w:rsidRDefault="00B8016D" w:rsidP="160A6303">
      <w:pPr>
        <w:jc w:val="both"/>
        <w:rPr>
          <w:del w:id="100" w:author="Will Johnson" w:date="2023-09-01T14:30:00Z"/>
          <w:rFonts w:eastAsia="Arial" w:cs="Arial"/>
          <w:sz w:val="20"/>
          <w:szCs w:val="20"/>
        </w:rPr>
      </w:pPr>
    </w:p>
    <w:tbl>
      <w:tblPr>
        <w:tblStyle w:val="TableGrid"/>
        <w:tblW w:w="0" w:type="auto"/>
        <w:tblLook w:val="04A0" w:firstRow="1" w:lastRow="0" w:firstColumn="1" w:lastColumn="0" w:noHBand="0" w:noVBand="1"/>
      </w:tblPr>
      <w:tblGrid>
        <w:gridCol w:w="3256"/>
        <w:gridCol w:w="6372"/>
      </w:tblGrid>
      <w:tr w:rsidR="00B8016D" w:rsidRPr="00DC5E9A" w14:paraId="3D5C9280" w14:textId="77777777">
        <w:tc>
          <w:tcPr>
            <w:tcW w:w="3256" w:type="dxa"/>
            <w:shd w:val="clear" w:color="auto" w:fill="021D49"/>
          </w:tcPr>
          <w:p w14:paraId="1CABB531" w14:textId="77777777" w:rsidR="00B8016D" w:rsidRPr="00DC5E9A" w:rsidRDefault="00B8016D">
            <w:pPr>
              <w:rPr>
                <w:b/>
                <w:bCs/>
              </w:rPr>
            </w:pPr>
            <w:r>
              <w:rPr>
                <w:b/>
                <w:bCs/>
              </w:rPr>
              <w:t>QUESTION</w:t>
            </w:r>
          </w:p>
        </w:tc>
        <w:tc>
          <w:tcPr>
            <w:tcW w:w="6372" w:type="dxa"/>
            <w:shd w:val="clear" w:color="auto" w:fill="021D49"/>
          </w:tcPr>
          <w:p w14:paraId="0252CBAE" w14:textId="77777777" w:rsidR="00B8016D" w:rsidRPr="00DC5E9A" w:rsidRDefault="00B8016D">
            <w:pPr>
              <w:rPr>
                <w:b/>
                <w:bCs/>
              </w:rPr>
            </w:pPr>
            <w:r w:rsidRPr="00DC5E9A">
              <w:rPr>
                <w:b/>
                <w:bCs/>
              </w:rPr>
              <w:t>EXPLANATION</w:t>
            </w:r>
          </w:p>
        </w:tc>
      </w:tr>
      <w:tr w:rsidR="00B8016D" w14:paraId="3A167AEA" w14:textId="77777777" w:rsidTr="00875910">
        <w:trPr>
          <w:trHeight w:val="1010"/>
        </w:trPr>
        <w:tc>
          <w:tcPr>
            <w:tcW w:w="3256" w:type="dxa"/>
            <w:shd w:val="clear" w:color="auto" w:fill="D9D9D9" w:themeFill="background1" w:themeFillShade="D9"/>
          </w:tcPr>
          <w:p w14:paraId="236D0C80" w14:textId="77777777" w:rsidR="00B8016D" w:rsidRDefault="00B8016D">
            <w:pPr>
              <w:rPr>
                <w:rFonts w:cs="Arial"/>
                <w:b/>
                <w:bCs/>
              </w:rPr>
            </w:pPr>
          </w:p>
          <w:p w14:paraId="2985465F" w14:textId="08BF7809" w:rsidR="00B8016D" w:rsidRPr="005D41E0" w:rsidRDefault="00B8016D">
            <w:pPr>
              <w:rPr>
                <w:b/>
                <w:bCs/>
              </w:rPr>
            </w:pPr>
            <w:r w:rsidRPr="005D41E0">
              <w:rPr>
                <w:b/>
                <w:bCs/>
              </w:rPr>
              <w:t>H</w:t>
            </w:r>
            <w:r w:rsidR="00B603E1" w:rsidRPr="005D41E0">
              <w:rPr>
                <w:b/>
                <w:bCs/>
              </w:rPr>
              <w:t>a</w:t>
            </w:r>
            <w:r w:rsidR="0012523C" w:rsidRPr="005D41E0">
              <w:rPr>
                <w:b/>
                <w:bCs/>
              </w:rPr>
              <w:t>ve</w:t>
            </w:r>
            <w:r w:rsidRPr="005D41E0">
              <w:rPr>
                <w:b/>
                <w:bCs/>
              </w:rPr>
              <w:t xml:space="preserve"> inherent physical climate an</w:t>
            </w:r>
            <w:r w:rsidR="008041BB" w:rsidRPr="005D41E0">
              <w:rPr>
                <w:b/>
                <w:bCs/>
              </w:rPr>
              <w:t xml:space="preserve">d natural hazard exposures been identified? </w:t>
            </w:r>
          </w:p>
          <w:p w14:paraId="78E96301" w14:textId="77777777" w:rsidR="00B8016D" w:rsidRDefault="00B8016D"/>
        </w:tc>
        <w:tc>
          <w:tcPr>
            <w:tcW w:w="6372" w:type="dxa"/>
          </w:tcPr>
          <w:p w14:paraId="0F27970C" w14:textId="77777777" w:rsidR="00B8016D" w:rsidRDefault="00B8016D" w:rsidP="008041BB"/>
          <w:p w14:paraId="447AE7AC" w14:textId="2FC3EF62" w:rsidR="00E86DD7" w:rsidRPr="00B008A6" w:rsidRDefault="009405DE" w:rsidP="00E86DD7">
            <w:pPr>
              <w:rPr>
                <w:i/>
              </w:rPr>
            </w:pPr>
            <w:r w:rsidRPr="00B008A6">
              <w:rPr>
                <w:i/>
                <w:iCs/>
              </w:rPr>
              <w:t xml:space="preserve">Refer to </w:t>
            </w:r>
            <w:r w:rsidR="00F37BFA" w:rsidRPr="00B008A6">
              <w:rPr>
                <w:i/>
                <w:iCs/>
              </w:rPr>
              <w:t>physical climate risks and mitigants as outlined below.</w:t>
            </w:r>
          </w:p>
        </w:tc>
      </w:tr>
      <w:tr w:rsidR="008041BB" w14:paraId="4AB53622" w14:textId="77777777">
        <w:tc>
          <w:tcPr>
            <w:tcW w:w="3256" w:type="dxa"/>
            <w:shd w:val="clear" w:color="auto" w:fill="D9D9D9" w:themeFill="background1" w:themeFillShade="D9"/>
          </w:tcPr>
          <w:p w14:paraId="6E5DE6F4" w14:textId="77777777" w:rsidR="00010060" w:rsidRDefault="00010060">
            <w:pPr>
              <w:rPr>
                <w:rFonts w:cs="Arial"/>
                <w:b/>
                <w:bCs/>
              </w:rPr>
            </w:pPr>
          </w:p>
          <w:p w14:paraId="4C508EB7" w14:textId="4A1DB29A" w:rsidR="008041BB" w:rsidRDefault="00992764">
            <w:pPr>
              <w:rPr>
                <w:rFonts w:cs="Arial"/>
                <w:b/>
                <w:bCs/>
              </w:rPr>
            </w:pPr>
            <w:r>
              <w:rPr>
                <w:rFonts w:cs="Arial"/>
                <w:b/>
                <w:bCs/>
              </w:rPr>
              <w:t>Are</w:t>
            </w:r>
            <w:r w:rsidR="008041BB">
              <w:rPr>
                <w:rFonts w:cs="Arial"/>
                <w:b/>
                <w:bCs/>
              </w:rPr>
              <w:t xml:space="preserve"> any exposures rated 3 – 5? </w:t>
            </w:r>
          </w:p>
        </w:tc>
        <w:tc>
          <w:tcPr>
            <w:tcW w:w="6372" w:type="dxa"/>
          </w:tcPr>
          <w:p w14:paraId="4292BB92" w14:textId="2E6D427D" w:rsidR="00B735C3" w:rsidRDefault="00B735C3" w:rsidP="008041BB">
            <w:pPr>
              <w:rPr>
                <w:i/>
                <w:iCs/>
                <w:highlight w:val="yellow"/>
              </w:rPr>
            </w:pPr>
          </w:p>
          <w:p w14:paraId="6F744B41" w14:textId="34DD83E0" w:rsidR="0036558B" w:rsidRPr="00B008A6" w:rsidRDefault="00950079" w:rsidP="008041BB">
            <w:pPr>
              <w:rPr>
                <w:i/>
                <w:u w:val="single"/>
              </w:rPr>
            </w:pPr>
            <w:r w:rsidRPr="00B008A6">
              <w:rPr>
                <w:i/>
                <w:u w:val="single"/>
              </w:rPr>
              <w:t>Seismic Risk</w:t>
            </w:r>
          </w:p>
          <w:p w14:paraId="68A55B65" w14:textId="41CEF7BA" w:rsidR="00B735C3" w:rsidRDefault="00B735C3" w:rsidP="00B735C3">
            <w:pPr>
              <w:rPr>
                <w:i/>
              </w:rPr>
            </w:pPr>
            <w:r w:rsidRPr="0063449B">
              <w:rPr>
                <w:i/>
              </w:rPr>
              <w:t>Japan is a seismically active country and has some of the most rigorous earthquake building standards in the world.</w:t>
            </w:r>
            <w:r w:rsidR="00E42DE9">
              <w:rPr>
                <w:i/>
              </w:rPr>
              <w:t xml:space="preserve"> </w:t>
            </w:r>
            <w:r w:rsidRPr="00B735C3">
              <w:rPr>
                <w:i/>
                <w:iCs/>
              </w:rPr>
              <w:t>Although building codes are updated regularly, a major change to the building standards act occurred in 1981: all buildings built to the new earthquake code (“shin-</w:t>
            </w:r>
            <w:proofErr w:type="spellStart"/>
            <w:r w:rsidRPr="00B735C3">
              <w:rPr>
                <w:i/>
                <w:iCs/>
              </w:rPr>
              <w:t>taishin</w:t>
            </w:r>
            <w:proofErr w:type="spellEnd"/>
            <w:r w:rsidRPr="00B735C3">
              <w:rPr>
                <w:i/>
                <w:iCs/>
              </w:rPr>
              <w:t xml:space="preserve">”) are designed to withstand magnitude 7 or higher. </w:t>
            </w:r>
            <w:r w:rsidRPr="00774B18">
              <w:rPr>
                <w:i/>
                <w:iCs/>
              </w:rPr>
              <w:t xml:space="preserve">The </w:t>
            </w:r>
            <w:r w:rsidR="00774B18">
              <w:rPr>
                <w:i/>
                <w:iCs/>
              </w:rPr>
              <w:t>asset, being completed in 201</w:t>
            </w:r>
            <w:r w:rsidR="00E42DE9">
              <w:rPr>
                <w:i/>
                <w:iCs/>
              </w:rPr>
              <w:t>7</w:t>
            </w:r>
            <w:r w:rsidR="00774B18">
              <w:rPr>
                <w:i/>
                <w:iCs/>
              </w:rPr>
              <w:t xml:space="preserve">, </w:t>
            </w:r>
            <w:r w:rsidR="0007138F">
              <w:rPr>
                <w:i/>
                <w:iCs/>
              </w:rPr>
              <w:t xml:space="preserve">has </w:t>
            </w:r>
            <w:r w:rsidR="00BE6226">
              <w:rPr>
                <w:i/>
                <w:iCs/>
              </w:rPr>
              <w:t>u</w:t>
            </w:r>
            <w:r w:rsidR="00BE6226">
              <w:rPr>
                <w:i/>
              </w:rPr>
              <w:t>p to standard</w:t>
            </w:r>
            <w:r w:rsidR="0007138F">
              <w:rPr>
                <w:i/>
                <w:iCs/>
              </w:rPr>
              <w:t xml:space="preserve"> level earthquake resistance and </w:t>
            </w:r>
            <w:r w:rsidR="00774B18">
              <w:rPr>
                <w:i/>
                <w:iCs/>
              </w:rPr>
              <w:t>is</w:t>
            </w:r>
            <w:r w:rsidRPr="00B735C3">
              <w:rPr>
                <w:i/>
                <w:iCs/>
              </w:rPr>
              <w:t xml:space="preserve"> compliant with the new code.</w:t>
            </w:r>
          </w:p>
          <w:p w14:paraId="115EFC46" w14:textId="77777777" w:rsidR="00AD180D" w:rsidRPr="00B008A6" w:rsidRDefault="00AD180D" w:rsidP="00B735C3">
            <w:pPr>
              <w:rPr>
                <w:i/>
              </w:rPr>
            </w:pPr>
          </w:p>
          <w:p w14:paraId="63D870D9" w14:textId="0A336C22" w:rsidR="00AD180D" w:rsidRPr="00B008A6" w:rsidRDefault="00BE6226" w:rsidP="00B735C3">
            <w:pPr>
              <w:rPr>
                <w:i/>
                <w:u w:val="single"/>
              </w:rPr>
            </w:pPr>
            <w:r w:rsidRPr="00B008A6">
              <w:rPr>
                <w:i/>
                <w:u w:val="single"/>
              </w:rPr>
              <w:t xml:space="preserve">Precipitation &amp; </w:t>
            </w:r>
            <w:r w:rsidR="00950079" w:rsidRPr="00B008A6">
              <w:rPr>
                <w:i/>
                <w:u w:val="single"/>
              </w:rPr>
              <w:t>Tropical Cyclone</w:t>
            </w:r>
          </w:p>
          <w:p w14:paraId="0B7BC7B0" w14:textId="7E3892EF" w:rsidR="005470E5" w:rsidRDefault="00AD180D" w:rsidP="005470E5">
            <w:pPr>
              <w:rPr>
                <w:i/>
              </w:rPr>
            </w:pPr>
            <w:r w:rsidRPr="00B008A6">
              <w:rPr>
                <w:i/>
              </w:rPr>
              <w:t>Japan experiences</w:t>
            </w:r>
            <w:r>
              <w:rPr>
                <w:i/>
              </w:rPr>
              <w:t xml:space="preserve"> </w:t>
            </w:r>
            <w:r w:rsidR="00BE6226">
              <w:rPr>
                <w:i/>
              </w:rPr>
              <w:t>heavy precipitation and</w:t>
            </w:r>
            <w:r w:rsidRPr="00B008A6">
              <w:rPr>
                <w:i/>
              </w:rPr>
              <w:t xml:space="preserve"> tropical cyclones</w:t>
            </w:r>
            <w:r w:rsidR="00BE6226">
              <w:rPr>
                <w:i/>
              </w:rPr>
              <w:t xml:space="preserve"> during</w:t>
            </w:r>
            <w:r>
              <w:rPr>
                <w:i/>
              </w:rPr>
              <w:t xml:space="preserve"> </w:t>
            </w:r>
            <w:r w:rsidRPr="00B008A6">
              <w:rPr>
                <w:i/>
              </w:rPr>
              <w:t xml:space="preserve">its typhoon season ranging from May to October, peaking in August and September. </w:t>
            </w:r>
            <w:r w:rsidR="005470E5" w:rsidRPr="00203804">
              <w:rPr>
                <w:i/>
              </w:rPr>
              <w:t xml:space="preserve">Based on analysis of Japanese government issued water hazard maps in extreme rainfall, typhoon, or tsunami scenarios, </w:t>
            </w:r>
            <w:r w:rsidR="00BD3408">
              <w:rPr>
                <w:i/>
              </w:rPr>
              <w:t>the area has been identified in the Chuo-ward’s hazard maps as a low flood risk zone</w:t>
            </w:r>
            <w:r w:rsidR="00BD3408" w:rsidRPr="00203804">
              <w:rPr>
                <w:i/>
              </w:rPr>
              <w:t xml:space="preserve"> </w:t>
            </w:r>
            <w:r w:rsidR="00E66E08">
              <w:rPr>
                <w:i/>
              </w:rPr>
              <w:t>and</w:t>
            </w:r>
            <w:r w:rsidR="005470E5" w:rsidRPr="00203804">
              <w:rPr>
                <w:i/>
                <w:iCs/>
              </w:rPr>
              <w:t xml:space="preserve"> pose</w:t>
            </w:r>
            <w:r w:rsidR="005470E5">
              <w:rPr>
                <w:i/>
                <w:iCs/>
              </w:rPr>
              <w:t>s a</w:t>
            </w:r>
            <w:r w:rsidR="005470E5" w:rsidRPr="00203804">
              <w:rPr>
                <w:i/>
              </w:rPr>
              <w:t xml:space="preserve"> low flood risk.</w:t>
            </w:r>
          </w:p>
          <w:p w14:paraId="6BA6647A" w14:textId="77777777" w:rsidR="00E66E08" w:rsidRDefault="00E66E08" w:rsidP="00AD180D">
            <w:pPr>
              <w:rPr>
                <w:i/>
              </w:rPr>
            </w:pPr>
          </w:p>
          <w:p w14:paraId="78C45286" w14:textId="6185F8CB" w:rsidR="00AD180D" w:rsidRPr="00B008A6" w:rsidRDefault="00AD180D" w:rsidP="00AD180D">
            <w:pPr>
              <w:rPr>
                <w:rFonts w:eastAsiaTheme="minorEastAsia" w:cstheme="minorBidi"/>
                <w:i/>
                <w:sz w:val="22"/>
                <w:szCs w:val="22"/>
                <w:lang w:eastAsia="en-US"/>
              </w:rPr>
            </w:pPr>
            <w:r w:rsidRPr="00B008A6">
              <w:rPr>
                <w:i/>
              </w:rPr>
              <w:t>Japan’s Building Standards Act also incorporates structural safety standards to resist the strong winds of typhoons under worst-case scenarios and the possibility of landslides when planning for construction on a slope.</w:t>
            </w:r>
          </w:p>
          <w:p w14:paraId="1E9EE614" w14:textId="77777777" w:rsidR="00AD180D" w:rsidRPr="00B008A6" w:rsidRDefault="00AD180D" w:rsidP="00AD180D">
            <w:pPr>
              <w:rPr>
                <w:rFonts w:eastAsiaTheme="minorEastAsia" w:cstheme="minorBidi"/>
                <w:i/>
                <w:sz w:val="22"/>
                <w:szCs w:val="22"/>
                <w:lang w:eastAsia="en-US"/>
              </w:rPr>
            </w:pPr>
          </w:p>
          <w:p w14:paraId="50ED496F" w14:textId="3A7F76ED" w:rsidR="00AD180D" w:rsidRPr="00B008A6" w:rsidRDefault="00AD180D" w:rsidP="00AD180D">
            <w:pPr>
              <w:rPr>
                <w:rFonts w:eastAsiaTheme="minorEastAsia" w:cstheme="minorBidi"/>
                <w:i/>
                <w:sz w:val="22"/>
                <w:szCs w:val="22"/>
                <w:lang w:eastAsia="en-US"/>
              </w:rPr>
            </w:pPr>
            <w:r w:rsidRPr="00B008A6">
              <w:rPr>
                <w:i/>
              </w:rPr>
              <w:t>The asset compl</w:t>
            </w:r>
            <w:r w:rsidR="0007138F" w:rsidRPr="00B14FE7">
              <w:rPr>
                <w:i/>
              </w:rPr>
              <w:t>ies</w:t>
            </w:r>
            <w:r w:rsidRPr="00B008A6">
              <w:rPr>
                <w:i/>
              </w:rPr>
              <w:t xml:space="preserve"> with building regulations designed to ensure resilience to typhoon-force winds and rain.</w:t>
            </w:r>
          </w:p>
          <w:p w14:paraId="3A26FBB2" w14:textId="77777777" w:rsidR="00AD180D" w:rsidRPr="00B008A6" w:rsidRDefault="00AD180D" w:rsidP="00AD180D">
            <w:pPr>
              <w:rPr>
                <w:rFonts w:eastAsiaTheme="minorEastAsia" w:cstheme="minorBidi"/>
                <w:i/>
                <w:sz w:val="22"/>
                <w:szCs w:val="22"/>
                <w:lang w:eastAsia="en-US"/>
              </w:rPr>
            </w:pPr>
          </w:p>
          <w:p w14:paraId="42F4DDC5" w14:textId="695C052C" w:rsidR="00FD02D3" w:rsidRPr="00B008A6" w:rsidRDefault="00AD180D" w:rsidP="00AD180D">
            <w:pPr>
              <w:rPr>
                <w:i/>
              </w:rPr>
            </w:pPr>
            <w:r w:rsidRPr="00B008A6">
              <w:rPr>
                <w:i/>
              </w:rPr>
              <w:t xml:space="preserve">The </w:t>
            </w:r>
            <w:r w:rsidRPr="00B008A6">
              <w:rPr>
                <w:i/>
                <w:iCs/>
              </w:rPr>
              <w:t>asset</w:t>
            </w:r>
            <w:r w:rsidR="0007138F">
              <w:rPr>
                <w:i/>
                <w:iCs/>
              </w:rPr>
              <w:t xml:space="preserve"> is also</w:t>
            </w:r>
            <w:r>
              <w:rPr>
                <w:i/>
              </w:rPr>
              <w:t xml:space="preserve"> </w:t>
            </w:r>
            <w:r w:rsidRPr="00B008A6">
              <w:rPr>
                <w:i/>
              </w:rPr>
              <w:t xml:space="preserve">constructed to a </w:t>
            </w:r>
            <w:proofErr w:type="gramStart"/>
            <w:r w:rsidRPr="00B008A6">
              <w:rPr>
                <w:i/>
              </w:rPr>
              <w:t>high-standard</w:t>
            </w:r>
            <w:proofErr w:type="gramEnd"/>
            <w:r w:rsidRPr="00B008A6">
              <w:rPr>
                <w:i/>
              </w:rPr>
              <w:t xml:space="preserve"> with reinforced concrete, mitigating risk of significant structural damage to the building or harm to the tenants.</w:t>
            </w:r>
          </w:p>
          <w:p w14:paraId="00229451" w14:textId="77777777" w:rsidR="0036558B" w:rsidRPr="00B008A6" w:rsidRDefault="0036558B" w:rsidP="00AD180D">
            <w:pPr>
              <w:rPr>
                <w:i/>
              </w:rPr>
            </w:pPr>
          </w:p>
          <w:p w14:paraId="31B3C750" w14:textId="67674A61" w:rsidR="00A140C3" w:rsidRPr="00B008A6" w:rsidRDefault="00A140C3" w:rsidP="00AD180D">
            <w:pPr>
              <w:rPr>
                <w:i/>
                <w:u w:val="single"/>
              </w:rPr>
            </w:pPr>
            <w:r w:rsidRPr="00B008A6">
              <w:rPr>
                <w:i/>
                <w:u w:val="single"/>
              </w:rPr>
              <w:t>Heat Stress</w:t>
            </w:r>
          </w:p>
          <w:p w14:paraId="11833502" w14:textId="08013CE0" w:rsidR="00A140C3" w:rsidRDefault="00A140C3" w:rsidP="00A140C3">
            <w:pPr>
              <w:rPr>
                <w:rFonts w:eastAsiaTheme="minorEastAsia" w:cstheme="minorBidi"/>
                <w:i/>
                <w:lang w:eastAsia="en-US"/>
              </w:rPr>
            </w:pPr>
            <w:r w:rsidRPr="00A140C3">
              <w:rPr>
                <w:i/>
                <w:iCs/>
              </w:rPr>
              <w:t>Climate change in Japan, as in other areas around the world is a risk. There is a risk of an increase in temperature on hot days throughout the year, resulting in an increased demand for cooling. The following</w:t>
            </w:r>
            <w:r w:rsidR="00C36E1B">
              <w:rPr>
                <w:i/>
              </w:rPr>
              <w:t xml:space="preserve"> asset level</w:t>
            </w:r>
            <w:r w:rsidRPr="00A140C3">
              <w:rPr>
                <w:i/>
                <w:iCs/>
              </w:rPr>
              <w:t xml:space="preserve"> measures are taken to minimize heat stress risk:</w:t>
            </w:r>
          </w:p>
          <w:p w14:paraId="74C9830C" w14:textId="77777777" w:rsidR="00EF1B9B" w:rsidRDefault="00EF1B9B" w:rsidP="00EF1B9B">
            <w:pPr>
              <w:pStyle w:val="ListParagraph"/>
              <w:numPr>
                <w:ilvl w:val="0"/>
                <w:numId w:val="44"/>
              </w:numPr>
              <w:jc w:val="left"/>
              <w:rPr>
                <w:i/>
                <w:iCs/>
                <w:lang w:val="en-US"/>
              </w:rPr>
            </w:pPr>
            <w:r>
              <w:rPr>
                <w:i/>
                <w:iCs/>
                <w:lang w:val="en-US"/>
              </w:rPr>
              <w:t>Designed to optimize sustainable cooling mechanisms such as n</w:t>
            </w:r>
            <w:r w:rsidRPr="00C739FD">
              <w:rPr>
                <w:i/>
                <w:iCs/>
                <w:lang w:val="en-US"/>
              </w:rPr>
              <w:t>atural ventilation to</w:t>
            </w:r>
            <w:r>
              <w:rPr>
                <w:i/>
                <w:iCs/>
                <w:lang w:val="en-US"/>
              </w:rPr>
              <w:t xml:space="preserve"> reduce air conditioning </w:t>
            </w:r>
            <w:proofErr w:type="gramStart"/>
            <w:r>
              <w:rPr>
                <w:i/>
                <w:iCs/>
                <w:lang w:val="en-US"/>
              </w:rPr>
              <w:t>load</w:t>
            </w:r>
            <w:proofErr w:type="gramEnd"/>
          </w:p>
          <w:p w14:paraId="71B550BC" w14:textId="77777777" w:rsidR="00EF1B9B" w:rsidRPr="00A311E1" w:rsidRDefault="00EF1B9B" w:rsidP="00EF1B9B">
            <w:pPr>
              <w:pStyle w:val="ListParagraph"/>
              <w:numPr>
                <w:ilvl w:val="0"/>
                <w:numId w:val="44"/>
              </w:numPr>
              <w:jc w:val="left"/>
              <w:rPr>
                <w:i/>
                <w:iCs/>
                <w:lang w:val="en-US"/>
              </w:rPr>
            </w:pPr>
            <w:r w:rsidRPr="008E4485">
              <w:rPr>
                <w:rFonts w:cs="Arial"/>
                <w:i/>
              </w:rPr>
              <w:t>High thermal insulation exterior wall and roof</w:t>
            </w:r>
          </w:p>
          <w:p w14:paraId="53E72592" w14:textId="77777777" w:rsidR="00EF1B9B" w:rsidRPr="00D95D13" w:rsidRDefault="00EF1B9B" w:rsidP="00D95D13">
            <w:pPr>
              <w:pStyle w:val="ListParagraph"/>
              <w:numPr>
                <w:ilvl w:val="0"/>
                <w:numId w:val="44"/>
              </w:numPr>
              <w:jc w:val="left"/>
              <w:rPr>
                <w:i/>
                <w:lang w:val="en-US"/>
              </w:rPr>
            </w:pPr>
            <w:r w:rsidRPr="00A311E1">
              <w:rPr>
                <w:rFonts w:cs="Arial" w:hint="eastAsia"/>
                <w:i/>
              </w:rPr>
              <w:t>H</w:t>
            </w:r>
            <w:r w:rsidRPr="00A311E1">
              <w:rPr>
                <w:rFonts w:cs="Arial"/>
                <w:i/>
              </w:rPr>
              <w:t>igh efficiency inverter air conditioning meeting government energy-saving standards</w:t>
            </w:r>
          </w:p>
          <w:p w14:paraId="71F3DDC3" w14:textId="3A2843F1" w:rsidR="00A140C3" w:rsidRPr="00B008A6" w:rsidRDefault="00C36E1B" w:rsidP="00B008A6">
            <w:pPr>
              <w:pStyle w:val="ListParagraph"/>
              <w:numPr>
                <w:ilvl w:val="0"/>
                <w:numId w:val="44"/>
              </w:numPr>
              <w:jc w:val="left"/>
              <w:rPr>
                <w:i/>
                <w:lang w:val="en-US"/>
              </w:rPr>
            </w:pPr>
            <w:r>
              <w:rPr>
                <w:rFonts w:cs="Arial"/>
                <w:i/>
              </w:rPr>
              <w:t>Building management systems</w:t>
            </w:r>
            <w:r w:rsidR="00A140C3" w:rsidRPr="0063449B">
              <w:rPr>
                <w:i/>
              </w:rPr>
              <w:t xml:space="preserve"> focused</w:t>
            </w:r>
            <w:r w:rsidR="00A140C3" w:rsidRPr="00D95D13">
              <w:rPr>
                <w:i/>
              </w:rPr>
              <w:t xml:space="preserve"> on heat gain control and heat dissipation within the </w:t>
            </w:r>
            <w:r w:rsidR="00A140C3" w:rsidRPr="00B008A6">
              <w:rPr>
                <w:i/>
              </w:rPr>
              <w:t>building</w:t>
            </w:r>
            <w:r w:rsidR="00A140C3" w:rsidRPr="00D95D13">
              <w:rPr>
                <w:i/>
              </w:rPr>
              <w:t xml:space="preserve"> to improve indoor thermal comfort with low energy consumption, reduce internal humidity and reduce the heat island effect.</w:t>
            </w:r>
          </w:p>
          <w:p w14:paraId="497FE65C" w14:textId="241D97FC" w:rsidR="00FD02D3" w:rsidRPr="00B008A6" w:rsidRDefault="00FD02D3" w:rsidP="0071352F">
            <w:pPr>
              <w:rPr>
                <w:i/>
                <w:highlight w:val="yellow"/>
              </w:rPr>
            </w:pPr>
          </w:p>
        </w:tc>
      </w:tr>
      <w:tr w:rsidR="008041BB" w14:paraId="3089553E" w14:textId="77777777" w:rsidTr="005D41E0">
        <w:trPr>
          <w:trHeight w:val="737"/>
        </w:trPr>
        <w:tc>
          <w:tcPr>
            <w:tcW w:w="3256" w:type="dxa"/>
            <w:shd w:val="clear" w:color="auto" w:fill="D9D9D9" w:themeFill="background1" w:themeFillShade="D9"/>
          </w:tcPr>
          <w:p w14:paraId="4AD44F61" w14:textId="4DDA4541" w:rsidR="00165364" w:rsidRDefault="00165364">
            <w:pPr>
              <w:rPr>
                <w:rFonts w:cs="Arial"/>
                <w:b/>
                <w:bCs/>
              </w:rPr>
            </w:pPr>
          </w:p>
          <w:p w14:paraId="5AD1FEDE" w14:textId="05D4ABED" w:rsidR="008041BB" w:rsidRDefault="00FD02D3">
            <w:pPr>
              <w:rPr>
                <w:rFonts w:cs="Arial"/>
                <w:b/>
                <w:bCs/>
              </w:rPr>
            </w:pPr>
            <w:r>
              <w:rPr>
                <w:rFonts w:cs="Arial"/>
                <w:b/>
                <w:bCs/>
              </w:rPr>
              <w:t>Other comments</w:t>
            </w:r>
          </w:p>
        </w:tc>
        <w:tc>
          <w:tcPr>
            <w:tcW w:w="6372" w:type="dxa"/>
          </w:tcPr>
          <w:p w14:paraId="59845C23" w14:textId="77777777" w:rsidR="008041BB" w:rsidRDefault="008041BB" w:rsidP="008041BB"/>
          <w:p w14:paraId="5825F29D" w14:textId="16B13C65" w:rsidR="00FD02D3" w:rsidRPr="00B008A6" w:rsidRDefault="00E93762" w:rsidP="008041BB">
            <w:pPr>
              <w:rPr>
                <w:i/>
              </w:rPr>
            </w:pPr>
            <w:r>
              <w:rPr>
                <w:i/>
                <w:iCs/>
              </w:rPr>
              <w:t xml:space="preserve">Findings from the engineering report </w:t>
            </w:r>
            <w:r w:rsidR="00472D86">
              <w:rPr>
                <w:i/>
                <w:iCs/>
              </w:rPr>
              <w:t xml:space="preserve">during due diligence </w:t>
            </w:r>
            <w:r>
              <w:rPr>
                <w:i/>
                <w:iCs/>
              </w:rPr>
              <w:t>to be discussed in Stage 2 memo.</w:t>
            </w:r>
          </w:p>
          <w:p w14:paraId="452B7DE3" w14:textId="5C0F75C5" w:rsidR="00FD02D3" w:rsidRDefault="00FD02D3" w:rsidP="008041BB"/>
        </w:tc>
      </w:tr>
    </w:tbl>
    <w:p w14:paraId="0621B742" w14:textId="31528D16" w:rsidR="00FF166D" w:rsidRDefault="00FF166D" w:rsidP="00DD33B7">
      <w:pPr>
        <w:jc w:val="both"/>
        <w:rPr>
          <w:rStyle w:val="Hyperlink"/>
          <w:rFonts w:cs="Arial"/>
          <w:color w:val="FF0000"/>
          <w:sz w:val="20"/>
          <w:u w:val="none"/>
        </w:rPr>
      </w:pPr>
    </w:p>
    <w:p w14:paraId="5DA36F7F" w14:textId="77777777" w:rsidR="004C5D76" w:rsidRDefault="004C5D76">
      <w:pPr>
        <w:jc w:val="both"/>
        <w:rPr>
          <w:rStyle w:val="Hyperlink"/>
          <w:rFonts w:cs="Arial"/>
          <w:color w:val="FF0000"/>
          <w:sz w:val="20"/>
          <w:u w:val="none"/>
        </w:rPr>
      </w:pPr>
    </w:p>
    <w:p w14:paraId="26567ACD" w14:textId="0923295C" w:rsidR="00254851" w:rsidRPr="006F0578" w:rsidRDefault="00BB5F0C"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Energy</w:t>
      </w:r>
      <w:r w:rsidR="00910ABB" w:rsidRPr="006F0578">
        <w:rPr>
          <w:rStyle w:val="MainHeadingChar"/>
          <w:rFonts w:eastAsiaTheme="minorHAnsi"/>
          <w:i/>
          <w:iCs/>
          <w:sz w:val="20"/>
          <w:szCs w:val="18"/>
        </w:rPr>
        <w:t xml:space="preserve"> </w:t>
      </w:r>
      <w:r w:rsidR="00944E53">
        <w:rPr>
          <w:rStyle w:val="MainHeadingChar"/>
          <w:rFonts w:eastAsiaTheme="minorHAnsi"/>
          <w:i/>
          <w:iCs/>
          <w:sz w:val="20"/>
          <w:szCs w:val="18"/>
        </w:rPr>
        <w:t>rating</w:t>
      </w:r>
      <w:r w:rsidR="00AA7830">
        <w:rPr>
          <w:rStyle w:val="MainHeadingChar"/>
          <w:rFonts w:eastAsiaTheme="minorHAnsi"/>
          <w:i/>
          <w:iCs/>
          <w:sz w:val="20"/>
          <w:szCs w:val="18"/>
        </w:rPr>
        <w:t>(s)</w:t>
      </w:r>
      <w:r w:rsidR="00944E53">
        <w:rPr>
          <w:rStyle w:val="MainHeadingChar"/>
          <w:rFonts w:eastAsiaTheme="minorHAnsi"/>
          <w:i/>
          <w:iCs/>
          <w:sz w:val="20"/>
          <w:szCs w:val="18"/>
        </w:rPr>
        <w:t>/</w:t>
      </w:r>
      <w:r w:rsidR="00E22CB3">
        <w:rPr>
          <w:rStyle w:val="MainHeadingChar"/>
          <w:rFonts w:eastAsiaTheme="minorHAnsi"/>
          <w:i/>
          <w:iCs/>
          <w:sz w:val="20"/>
          <w:szCs w:val="18"/>
        </w:rPr>
        <w:t xml:space="preserve"> benchmark</w:t>
      </w:r>
    </w:p>
    <w:p w14:paraId="622752C3" w14:textId="199EF8B4" w:rsidR="002C1551" w:rsidRDefault="002C1551" w:rsidP="002C1551"/>
    <w:tbl>
      <w:tblPr>
        <w:tblStyle w:val="TableGrid"/>
        <w:tblW w:w="0" w:type="auto"/>
        <w:tblLook w:val="04A0" w:firstRow="1" w:lastRow="0" w:firstColumn="1" w:lastColumn="0" w:noHBand="0" w:noVBand="1"/>
      </w:tblPr>
      <w:tblGrid>
        <w:gridCol w:w="3256"/>
        <w:gridCol w:w="6372"/>
      </w:tblGrid>
      <w:tr w:rsidR="005E6544" w:rsidRPr="00DC5E9A" w14:paraId="33144944" w14:textId="77777777">
        <w:tc>
          <w:tcPr>
            <w:tcW w:w="3256" w:type="dxa"/>
            <w:shd w:val="clear" w:color="auto" w:fill="021D49"/>
          </w:tcPr>
          <w:p w14:paraId="51BB3AD1" w14:textId="77777777" w:rsidR="005E6544" w:rsidRPr="00DC5E9A" w:rsidRDefault="005E6544">
            <w:pPr>
              <w:rPr>
                <w:b/>
                <w:bCs/>
              </w:rPr>
            </w:pPr>
            <w:r>
              <w:rPr>
                <w:b/>
                <w:bCs/>
              </w:rPr>
              <w:t>QUESTION</w:t>
            </w:r>
          </w:p>
        </w:tc>
        <w:tc>
          <w:tcPr>
            <w:tcW w:w="6372" w:type="dxa"/>
            <w:shd w:val="clear" w:color="auto" w:fill="021D49"/>
          </w:tcPr>
          <w:p w14:paraId="16CC34DA" w14:textId="77777777" w:rsidR="005E6544" w:rsidRPr="00DC5E9A" w:rsidRDefault="005E6544">
            <w:pPr>
              <w:rPr>
                <w:b/>
                <w:bCs/>
              </w:rPr>
            </w:pPr>
            <w:r w:rsidRPr="00DC5E9A">
              <w:rPr>
                <w:b/>
                <w:bCs/>
              </w:rPr>
              <w:t>EXPLANATION</w:t>
            </w:r>
          </w:p>
        </w:tc>
      </w:tr>
      <w:tr w:rsidR="005E6544" w14:paraId="6822FE01" w14:textId="77777777" w:rsidTr="00B008A6">
        <w:trPr>
          <w:trHeight w:val="2755"/>
        </w:trPr>
        <w:tc>
          <w:tcPr>
            <w:tcW w:w="3256" w:type="dxa"/>
            <w:shd w:val="clear" w:color="auto" w:fill="D9D9D9" w:themeFill="background1" w:themeFillShade="D9"/>
          </w:tcPr>
          <w:p w14:paraId="2C4B86C7" w14:textId="77777777" w:rsidR="005E6544" w:rsidRDefault="005E6544">
            <w:pPr>
              <w:rPr>
                <w:rFonts w:cs="Arial"/>
                <w:b/>
                <w:bCs/>
              </w:rPr>
            </w:pPr>
          </w:p>
          <w:p w14:paraId="13510483" w14:textId="5517A1D0" w:rsidR="005E6544" w:rsidRDefault="005E6544" w:rsidP="005E6544">
            <w:r w:rsidRPr="005E6544">
              <w:t xml:space="preserve">Provide a list of EPC ratings or equivalent. Identify if these are only covering a portion of the building. </w:t>
            </w:r>
          </w:p>
          <w:p w14:paraId="4FA87ACD" w14:textId="41772847" w:rsidR="005E6544" w:rsidRDefault="005E6544" w:rsidP="005E6544"/>
        </w:tc>
        <w:tc>
          <w:tcPr>
            <w:tcW w:w="6372" w:type="dxa"/>
          </w:tcPr>
          <w:p w14:paraId="0D669616" w14:textId="3D630B42" w:rsidR="008F31F7" w:rsidRPr="00B008A6" w:rsidRDefault="008F31F7" w:rsidP="008F31F7">
            <w:r w:rsidRPr="00B008A6">
              <w:t>EPC or other similar energy efficiency credentials are not market practice and unavailable for the assets.</w:t>
            </w:r>
          </w:p>
          <w:p w14:paraId="11C6E2E9" w14:textId="77777777" w:rsidR="008F31F7" w:rsidRPr="00B008A6" w:rsidRDefault="008F31F7" w:rsidP="008F31F7"/>
          <w:p w14:paraId="15FBB0EE" w14:textId="6CA96957" w:rsidR="008F31F7" w:rsidRPr="00B008A6" w:rsidRDefault="008F31F7" w:rsidP="008F31F7">
            <w:r w:rsidRPr="00B008A6">
              <w:t xml:space="preserve">However, we anticipate for the energy performance for the asset to be high, given </w:t>
            </w:r>
            <w:r w:rsidR="00D60FBD" w:rsidRPr="00B008A6">
              <w:t>it is a</w:t>
            </w:r>
            <w:r w:rsidRPr="00B008A6">
              <w:t xml:space="preserve"> modern asset completed to a high-quality </w:t>
            </w:r>
            <w:r w:rsidR="00D60FBD" w:rsidRPr="00B008A6">
              <w:t xml:space="preserve">suitable for a hospital tenant </w:t>
            </w:r>
            <w:r w:rsidRPr="00B008A6">
              <w:t xml:space="preserve">by </w:t>
            </w:r>
            <w:r w:rsidR="00D60FBD" w:rsidRPr="00B008A6">
              <w:t xml:space="preserve">a major, </w:t>
            </w:r>
            <w:r w:rsidRPr="00B008A6">
              <w:t>reputable developer. The design include</w:t>
            </w:r>
            <w:r w:rsidR="00515CA9" w:rsidRPr="00B008A6">
              <w:t>s</w:t>
            </w:r>
            <w:r w:rsidRPr="00B008A6">
              <w:t xml:space="preserve"> sustainability features such as energy efficient air conditioning, LED lighting and water-saving toilets.</w:t>
            </w:r>
          </w:p>
          <w:p w14:paraId="73BF5B59" w14:textId="77777777" w:rsidR="008F31F7" w:rsidRPr="00B008A6" w:rsidRDefault="008F31F7" w:rsidP="008F31F7"/>
          <w:p w14:paraId="0D7BF998" w14:textId="6D64CB42" w:rsidR="006601B7" w:rsidRDefault="008F31F7">
            <w:r w:rsidRPr="00B008A6">
              <w:t>The assets represent an attractive opportunity to enhance the sustainability profile of the Fund portfolio.</w:t>
            </w:r>
          </w:p>
        </w:tc>
      </w:tr>
    </w:tbl>
    <w:p w14:paraId="241B9BC2" w14:textId="77777777" w:rsidR="160A6303" w:rsidRDefault="160A6303" w:rsidP="160A6303">
      <w:pPr>
        <w:rPr>
          <w:color w:val="FF0000"/>
          <w:sz w:val="20"/>
          <w:szCs w:val="20"/>
        </w:rPr>
      </w:pPr>
    </w:p>
    <w:p w14:paraId="71ECA0E5" w14:textId="77777777" w:rsidR="004E5B6E" w:rsidRDefault="004E5B6E" w:rsidP="00302E0F"/>
    <w:p w14:paraId="7DC65758" w14:textId="27C9476D" w:rsidR="00302E0F" w:rsidRPr="00B07364" w:rsidRDefault="00D51AC8" w:rsidP="005D41E0">
      <w:pPr>
        <w:pStyle w:val="ListParagraph"/>
        <w:numPr>
          <w:ilvl w:val="2"/>
          <w:numId w:val="27"/>
        </w:numPr>
        <w:rPr>
          <w:rStyle w:val="MainHeadingChar"/>
          <w:rFonts w:eastAsiaTheme="minorHAnsi"/>
          <w:i/>
          <w:iCs/>
          <w:sz w:val="20"/>
          <w:szCs w:val="18"/>
        </w:rPr>
      </w:pPr>
      <w:r w:rsidRPr="00B07364">
        <w:rPr>
          <w:rStyle w:val="MainHeadingChar"/>
          <w:rFonts w:eastAsiaTheme="minorHAnsi"/>
          <w:i/>
          <w:iCs/>
          <w:sz w:val="20"/>
          <w:szCs w:val="18"/>
        </w:rPr>
        <w:t>Additional Sustainability Considerations</w:t>
      </w:r>
    </w:p>
    <w:p w14:paraId="75F5B3E0" w14:textId="6E0280AC" w:rsidR="00CA5CF3" w:rsidRPr="00B07364" w:rsidRDefault="00CA5CF3" w:rsidP="006F0578">
      <w:pPr>
        <w:rPr>
          <w:rStyle w:val="MainHeadingChar"/>
          <w:rFonts w:eastAsiaTheme="minorHAnsi"/>
          <w:sz w:val="20"/>
          <w:szCs w:val="18"/>
        </w:rPr>
      </w:pPr>
    </w:p>
    <w:p w14:paraId="4E49497C" w14:textId="4B7BCBA0" w:rsidR="008B43DC" w:rsidRPr="005D41E0" w:rsidRDefault="008B43DC" w:rsidP="006F0578">
      <w:pPr>
        <w:rPr>
          <w:rStyle w:val="MainHeadingChar"/>
          <w:rFonts w:eastAsiaTheme="minorHAnsi"/>
          <w:b w:val="0"/>
          <w:bCs/>
          <w:sz w:val="20"/>
          <w:szCs w:val="18"/>
        </w:rPr>
      </w:pPr>
      <w:r w:rsidRPr="00B07364">
        <w:rPr>
          <w:rStyle w:val="MainHeadingChar"/>
          <w:rFonts w:eastAsiaTheme="minorHAnsi"/>
          <w:b w:val="0"/>
          <w:bCs/>
          <w:sz w:val="20"/>
          <w:szCs w:val="18"/>
        </w:rPr>
        <w:t xml:space="preserve">Use this space to comment on </w:t>
      </w:r>
      <w:r w:rsidR="000304F8" w:rsidRPr="00B07364">
        <w:rPr>
          <w:rStyle w:val="MainHeadingChar"/>
          <w:rFonts w:eastAsiaTheme="minorHAnsi"/>
          <w:b w:val="0"/>
          <w:bCs/>
          <w:sz w:val="20"/>
          <w:szCs w:val="18"/>
        </w:rPr>
        <w:t>any other relevant environmental</w:t>
      </w:r>
      <w:r w:rsidR="002E2F31" w:rsidRPr="005D41E0">
        <w:rPr>
          <w:rStyle w:val="MainHeadingChar"/>
          <w:rFonts w:eastAsiaTheme="minorHAnsi"/>
          <w:b w:val="0"/>
          <w:bCs/>
          <w:sz w:val="20"/>
          <w:szCs w:val="18"/>
        </w:rPr>
        <w:t xml:space="preserve"> or </w:t>
      </w:r>
      <w:r w:rsidR="000304F8" w:rsidRPr="00B07364">
        <w:rPr>
          <w:rStyle w:val="MainHeadingChar"/>
          <w:rFonts w:eastAsiaTheme="minorHAnsi"/>
          <w:b w:val="0"/>
          <w:bCs/>
          <w:sz w:val="20"/>
          <w:szCs w:val="18"/>
        </w:rPr>
        <w:t>social sustainability points.</w:t>
      </w:r>
    </w:p>
    <w:p w14:paraId="2EF7B961" w14:textId="77777777" w:rsidR="008B43DC" w:rsidRDefault="008B43DC" w:rsidP="006F0578">
      <w:pPr>
        <w:rPr>
          <w:rStyle w:val="MainHeadingChar"/>
          <w:rFonts w:eastAsiaTheme="minorHAnsi"/>
          <w:sz w:val="20"/>
          <w:szCs w:val="18"/>
        </w:rPr>
      </w:pPr>
    </w:p>
    <w:tbl>
      <w:tblPr>
        <w:tblStyle w:val="TableGrid"/>
        <w:tblW w:w="0" w:type="auto"/>
        <w:tblLook w:val="04A0" w:firstRow="1" w:lastRow="0" w:firstColumn="1" w:lastColumn="0" w:noHBand="0" w:noVBand="1"/>
      </w:tblPr>
      <w:tblGrid>
        <w:gridCol w:w="9628"/>
      </w:tblGrid>
      <w:tr w:rsidR="005C5D98" w:rsidRPr="00DC5E9A" w14:paraId="25F96DF6" w14:textId="77777777">
        <w:tc>
          <w:tcPr>
            <w:tcW w:w="9628" w:type="dxa"/>
            <w:shd w:val="clear" w:color="auto" w:fill="021D49"/>
          </w:tcPr>
          <w:p w14:paraId="1F6CA4C2" w14:textId="1C0C978C" w:rsidR="005C5D98" w:rsidRPr="00DC5E9A" w:rsidRDefault="008B43DC">
            <w:pPr>
              <w:rPr>
                <w:b/>
                <w:bCs/>
              </w:rPr>
            </w:pPr>
            <w:r>
              <w:rPr>
                <w:b/>
                <w:bCs/>
              </w:rPr>
              <w:t>Co</w:t>
            </w:r>
            <w:r>
              <w:rPr>
                <w:b/>
              </w:rPr>
              <w:t>mment</w:t>
            </w:r>
          </w:p>
        </w:tc>
      </w:tr>
      <w:tr w:rsidR="008B43DC" w14:paraId="67064381" w14:textId="77777777" w:rsidTr="00B008A6">
        <w:trPr>
          <w:trHeight w:val="2864"/>
        </w:trPr>
        <w:tc>
          <w:tcPr>
            <w:tcW w:w="9628" w:type="dxa"/>
            <w:shd w:val="clear" w:color="auto" w:fill="auto"/>
          </w:tcPr>
          <w:p w14:paraId="3AEB623E" w14:textId="77777777" w:rsidR="00A1037A" w:rsidRDefault="00892E59" w:rsidP="007B2DBC">
            <w:pPr>
              <w:rPr>
                <w:i/>
                <w:iCs/>
                <w:u w:val="single"/>
              </w:rPr>
            </w:pPr>
            <w:r w:rsidRPr="00B008A6">
              <w:rPr>
                <w:i/>
                <w:iCs/>
                <w:u w:val="single"/>
              </w:rPr>
              <w:t>Green Building Certification</w:t>
            </w:r>
          </w:p>
          <w:p w14:paraId="5B079D8B" w14:textId="0C1C7619" w:rsidR="00A86769" w:rsidRPr="00B008A6" w:rsidRDefault="00A86769" w:rsidP="007B2DBC">
            <w:pPr>
              <w:rPr>
                <w:i/>
                <w:iCs/>
              </w:rPr>
            </w:pPr>
            <w:r w:rsidRPr="00B008A6">
              <w:rPr>
                <w:i/>
                <w:iCs/>
              </w:rPr>
              <w:t>Appropriate sustainability benchmarks for the Fund will also be under consideration going forward, including Fund-level GRESB participation, Green Building Rating certifications, and other relevant sustainability certifications where applicable.</w:t>
            </w:r>
          </w:p>
          <w:p w14:paraId="5F2DF637" w14:textId="77777777" w:rsidR="00042A4F" w:rsidRDefault="00042A4F" w:rsidP="007B2DBC">
            <w:pPr>
              <w:rPr>
                <w:i/>
                <w:iCs/>
              </w:rPr>
            </w:pPr>
          </w:p>
          <w:p w14:paraId="0C8DEDD1" w14:textId="083494B8" w:rsidR="00A1037A" w:rsidRPr="00B008A6" w:rsidRDefault="00A1037A" w:rsidP="007B2DBC">
            <w:pPr>
              <w:rPr>
                <w:i/>
                <w:iCs/>
                <w:u w:val="single"/>
              </w:rPr>
            </w:pPr>
            <w:r w:rsidRPr="00B008A6">
              <w:rPr>
                <w:i/>
                <w:iCs/>
                <w:u w:val="single"/>
              </w:rPr>
              <w:t>Social &amp; Community</w:t>
            </w:r>
          </w:p>
          <w:p w14:paraId="4872E0DA" w14:textId="74537B3F" w:rsidR="00042A4F" w:rsidRPr="00B008A6" w:rsidRDefault="00042A4F" w:rsidP="007B2DBC">
            <w:pPr>
              <w:rPr>
                <w:i/>
                <w:iCs/>
              </w:rPr>
            </w:pPr>
            <w:r w:rsidRPr="00B008A6">
              <w:rPr>
                <w:i/>
                <w:iCs/>
              </w:rPr>
              <w:t>The</w:t>
            </w:r>
            <w:r w:rsidR="001D1012">
              <w:rPr>
                <w:i/>
                <w:iCs/>
              </w:rPr>
              <w:t xml:space="preserve"> hospital </w:t>
            </w:r>
            <w:r w:rsidR="00F35A74">
              <w:rPr>
                <w:i/>
                <w:iCs/>
              </w:rPr>
              <w:t xml:space="preserve">serves as a multi-purpose medical facility, ranging from </w:t>
            </w:r>
            <w:r w:rsidR="006E49C5">
              <w:rPr>
                <w:i/>
                <w:iCs/>
              </w:rPr>
              <w:t xml:space="preserve">rehabilitation to </w:t>
            </w:r>
            <w:r w:rsidR="004D10AF">
              <w:rPr>
                <w:i/>
                <w:iCs/>
              </w:rPr>
              <w:t>general medicine</w:t>
            </w:r>
            <w:r w:rsidR="00AF5130">
              <w:rPr>
                <w:i/>
                <w:iCs/>
              </w:rPr>
              <w:t xml:space="preserve">, </w:t>
            </w:r>
            <w:r w:rsidR="009C3FBE">
              <w:rPr>
                <w:i/>
                <w:iCs/>
              </w:rPr>
              <w:t>and should provide</w:t>
            </w:r>
            <w:r w:rsidR="00C9197E">
              <w:rPr>
                <w:i/>
                <w:iCs/>
              </w:rPr>
              <w:t xml:space="preserve"> </w:t>
            </w:r>
            <w:r w:rsidR="00D6229D">
              <w:rPr>
                <w:i/>
                <w:iCs/>
              </w:rPr>
              <w:t xml:space="preserve">a </w:t>
            </w:r>
            <w:r w:rsidR="00D6229D" w:rsidRPr="00932EFA">
              <w:rPr>
                <w:i/>
                <w:iCs/>
              </w:rPr>
              <w:t xml:space="preserve">positive community impact </w:t>
            </w:r>
            <w:r w:rsidR="00D6229D">
              <w:rPr>
                <w:i/>
                <w:iCs/>
              </w:rPr>
              <w:t xml:space="preserve">to </w:t>
            </w:r>
            <w:r w:rsidR="00C9197E">
              <w:rPr>
                <w:i/>
                <w:iCs/>
              </w:rPr>
              <w:t xml:space="preserve">the local </w:t>
            </w:r>
            <w:r w:rsidR="004A5B19">
              <w:rPr>
                <w:i/>
                <w:iCs/>
              </w:rPr>
              <w:t xml:space="preserve">and wider </w:t>
            </w:r>
            <w:r w:rsidR="00C9197E">
              <w:rPr>
                <w:i/>
                <w:iCs/>
              </w:rPr>
              <w:t>population</w:t>
            </w:r>
            <w:r w:rsidR="00D6229D">
              <w:rPr>
                <w:i/>
                <w:iCs/>
              </w:rPr>
              <w:t>.</w:t>
            </w:r>
          </w:p>
          <w:p w14:paraId="38D9560A" w14:textId="77777777" w:rsidR="00A86769" w:rsidRDefault="00A86769" w:rsidP="007B2DBC">
            <w:pPr>
              <w:rPr>
                <w:i/>
                <w:iCs/>
              </w:rPr>
            </w:pPr>
          </w:p>
          <w:p w14:paraId="4970C879" w14:textId="484E2CCF" w:rsidR="003C7427" w:rsidRPr="00B008A6" w:rsidRDefault="00EC2AA5" w:rsidP="007B2DBC">
            <w:pPr>
              <w:rPr>
                <w:i/>
                <w:iCs/>
                <w:u w:val="single"/>
              </w:rPr>
            </w:pPr>
            <w:commentRangeStart w:id="101"/>
            <w:r>
              <w:rPr>
                <w:i/>
                <w:iCs/>
                <w:u w:val="single"/>
              </w:rPr>
              <w:t>Occupier Sustainability</w:t>
            </w:r>
            <w:commentRangeEnd w:id="101"/>
            <w:r w:rsidR="00A74841">
              <w:rPr>
                <w:rStyle w:val="CommentReference"/>
                <w:rFonts w:eastAsiaTheme="minorEastAsia" w:cstheme="minorBidi"/>
                <w:lang w:eastAsia="en-US"/>
              </w:rPr>
              <w:commentReference w:id="101"/>
            </w:r>
          </w:p>
          <w:p w14:paraId="2281C243" w14:textId="78A42564" w:rsidR="00680824" w:rsidRDefault="0024404C" w:rsidP="00B008A6">
            <w:r w:rsidRPr="008F4463">
              <w:rPr>
                <w:i/>
              </w:rPr>
              <w:t xml:space="preserve">The </w:t>
            </w:r>
            <w:r w:rsidR="00B43BE9" w:rsidRPr="008F4463">
              <w:rPr>
                <w:i/>
              </w:rPr>
              <w:t xml:space="preserve">existing lease does not include a green </w:t>
            </w:r>
            <w:ins w:id="103" w:author="Roderic Curtis" w:date="2023-08-22T14:50:00Z">
              <w:r w:rsidR="00B43BE9" w:rsidRPr="008F4463">
                <w:rPr>
                  <w:i/>
                </w:rPr>
                <w:t>lease clause</w:t>
              </w:r>
            </w:ins>
            <w:r w:rsidR="00B43BE9" w:rsidRPr="008F4463">
              <w:rPr>
                <w:i/>
              </w:rPr>
              <w:t>, which</w:t>
            </w:r>
            <w:ins w:id="104" w:author="Roderic Curtis" w:date="2023-08-22T14:50:00Z">
              <w:r w:rsidR="00B43BE9" w:rsidRPr="008F4463">
                <w:rPr>
                  <w:i/>
                </w:rPr>
                <w:t xml:space="preserve"> </w:t>
              </w:r>
            </w:ins>
            <w:ins w:id="105" w:author="Roderic Curtis" w:date="2023-08-23T18:43:00Z">
              <w:r w:rsidR="00F25F60">
                <w:rPr>
                  <w:i/>
                  <w:iCs/>
                </w:rPr>
                <w:t xml:space="preserve">is </w:t>
              </w:r>
            </w:ins>
            <w:ins w:id="106" w:author="Roderic Curtis" w:date="2023-08-22T14:50:00Z">
              <w:r w:rsidR="00B43BE9" w:rsidRPr="008F4463">
                <w:rPr>
                  <w:i/>
                </w:rPr>
                <w:t>not market practice in</w:t>
              </w:r>
            </w:ins>
            <w:ins w:id="107" w:author="Roderic Curtis" w:date="2023-08-23T18:44:00Z">
              <w:r w:rsidR="00B43BE9" w:rsidRPr="008F4463">
                <w:rPr>
                  <w:i/>
                </w:rPr>
                <w:t xml:space="preserve"> Japan</w:t>
              </w:r>
            </w:ins>
            <w:ins w:id="108" w:author="Roderic Curtis" w:date="2023-08-22T14:50:00Z">
              <w:r w:rsidR="00B43BE9" w:rsidRPr="008F4463">
                <w:rPr>
                  <w:i/>
                </w:rPr>
                <w:t>.</w:t>
              </w:r>
            </w:ins>
            <w:ins w:id="109" w:author="Roderic Curtis" w:date="2023-09-01T17:23:00Z">
              <w:r w:rsidR="0011325B">
                <w:rPr>
                  <w:i/>
                </w:rPr>
                <w:t xml:space="preserve"> </w:t>
              </w:r>
            </w:ins>
            <w:del w:id="110" w:author="Roderic Curtis" w:date="2023-08-23T18:44:00Z">
              <w:r w:rsidR="00B43BE9" w:rsidRPr="008F4463">
                <w:rPr>
                  <w:i/>
                </w:rPr>
                <w:delText xml:space="preserve"> </w:delText>
              </w:r>
            </w:del>
            <w:r w:rsidR="00B43BE9" w:rsidRPr="008F4463">
              <w:rPr>
                <w:i/>
              </w:rPr>
              <w:t>However,</w:t>
            </w:r>
            <w:r w:rsidR="009C67B6" w:rsidRPr="00B008A6">
              <w:rPr>
                <w:i/>
              </w:rPr>
              <w:t xml:space="preserve"> </w:t>
            </w:r>
            <w:r w:rsidR="00B43BE9" w:rsidRPr="008F4463">
              <w:rPr>
                <w:i/>
              </w:rPr>
              <w:t xml:space="preserve">we </w:t>
            </w:r>
            <w:r w:rsidR="009A2FDD" w:rsidRPr="00B008A6">
              <w:rPr>
                <w:i/>
              </w:rPr>
              <w:t>plan</w:t>
            </w:r>
            <w:r w:rsidR="00430133" w:rsidRPr="00B008A6">
              <w:rPr>
                <w:i/>
              </w:rPr>
              <w:t xml:space="preserve"> to</w:t>
            </w:r>
            <w:r w:rsidR="00B43BE9" w:rsidRPr="00B008A6">
              <w:rPr>
                <w:i/>
              </w:rPr>
              <w:t xml:space="preserve"> </w:t>
            </w:r>
            <w:r w:rsidR="009F10E4" w:rsidRPr="00B008A6">
              <w:rPr>
                <w:i/>
              </w:rPr>
              <w:t>discuss with the</w:t>
            </w:r>
            <w:r w:rsidR="00B43BE9" w:rsidRPr="008F4463">
              <w:rPr>
                <w:i/>
              </w:rPr>
              <w:t xml:space="preserve"> tenant</w:t>
            </w:r>
            <w:r w:rsidR="00B43BE9" w:rsidRPr="00B008A6">
              <w:rPr>
                <w:i/>
              </w:rPr>
              <w:t xml:space="preserve"> </w:t>
            </w:r>
            <w:r w:rsidR="00A847D5" w:rsidRPr="00B008A6">
              <w:rPr>
                <w:i/>
              </w:rPr>
              <w:t xml:space="preserve">to </w:t>
            </w:r>
            <w:r w:rsidR="00F25F60">
              <w:rPr>
                <w:i/>
                <w:iCs/>
              </w:rPr>
              <w:t xml:space="preserve">include a green lease clause or </w:t>
            </w:r>
            <w:r w:rsidR="00A847D5" w:rsidRPr="00B008A6">
              <w:rPr>
                <w:i/>
              </w:rPr>
              <w:t>share its</w:t>
            </w:r>
            <w:r w:rsidR="009F10E4" w:rsidRPr="00B008A6">
              <w:rPr>
                <w:i/>
              </w:rPr>
              <w:t xml:space="preserve"> </w:t>
            </w:r>
            <w:r w:rsidR="00462A79" w:rsidRPr="008F4463">
              <w:rPr>
                <w:i/>
              </w:rPr>
              <w:t>utilit</w:t>
            </w:r>
            <w:r w:rsidR="009F10E4" w:rsidRPr="00B008A6">
              <w:rPr>
                <w:i/>
              </w:rPr>
              <w:t>ies</w:t>
            </w:r>
            <w:r w:rsidR="00462A79" w:rsidRPr="008F4463">
              <w:rPr>
                <w:i/>
              </w:rPr>
              <w:t xml:space="preserve"> data</w:t>
            </w:r>
            <w:r w:rsidR="004352EE">
              <w:rPr>
                <w:i/>
                <w:iCs/>
              </w:rPr>
              <w:t>,</w:t>
            </w:r>
            <w:r w:rsidR="00A847D5" w:rsidRPr="00B008A6">
              <w:rPr>
                <w:i/>
              </w:rPr>
              <w:t xml:space="preserve"> in return </w:t>
            </w:r>
            <w:r w:rsidR="00791B42" w:rsidRPr="008F4463">
              <w:rPr>
                <w:i/>
                <w:iCs/>
              </w:rPr>
              <w:t>enhanc</w:t>
            </w:r>
            <w:r w:rsidR="004352EE">
              <w:rPr>
                <w:i/>
                <w:iCs/>
              </w:rPr>
              <w:t>ing</w:t>
            </w:r>
            <w:r w:rsidR="00791B42" w:rsidRPr="008F4463">
              <w:rPr>
                <w:i/>
              </w:rPr>
              <w:t xml:space="preserve"> its CSR credentials. </w:t>
            </w:r>
          </w:p>
        </w:tc>
      </w:tr>
    </w:tbl>
    <w:p w14:paraId="559D0070" w14:textId="77777777" w:rsidR="005C5D98" w:rsidRPr="006F0578" w:rsidRDefault="005C5D98" w:rsidP="006F0578">
      <w:pPr>
        <w:rPr>
          <w:rStyle w:val="MainHeadingChar"/>
          <w:rFonts w:eastAsiaTheme="minorHAnsi"/>
          <w:sz w:val="20"/>
          <w:szCs w:val="18"/>
        </w:rPr>
      </w:pPr>
    </w:p>
    <w:p w14:paraId="591DA7A5" w14:textId="77777777" w:rsidR="00847D0C" w:rsidRPr="001F2098" w:rsidRDefault="00847D0C" w:rsidP="006A3639"/>
    <w:p w14:paraId="5EB1D181" w14:textId="2BB8D799" w:rsidR="00254851" w:rsidRPr="00D55032" w:rsidRDefault="00254851" w:rsidP="00D55032">
      <w:pPr>
        <w:pStyle w:val="ListParagraph"/>
        <w:numPr>
          <w:ilvl w:val="1"/>
          <w:numId w:val="27"/>
        </w:numPr>
        <w:rPr>
          <w:rStyle w:val="MainHeadingChar"/>
          <w:rFonts w:eastAsiaTheme="minorHAnsi"/>
          <w:sz w:val="24"/>
          <w:szCs w:val="22"/>
        </w:rPr>
      </w:pPr>
      <w:r w:rsidRPr="00D55032">
        <w:rPr>
          <w:rStyle w:val="MainHeadingChar"/>
          <w:rFonts w:eastAsiaTheme="minorHAnsi"/>
          <w:sz w:val="24"/>
          <w:szCs w:val="22"/>
        </w:rPr>
        <w:t>Lease Particulars</w:t>
      </w:r>
    </w:p>
    <w:p w14:paraId="66BF2331" w14:textId="77777777" w:rsidR="00254851" w:rsidRPr="00DC41F3" w:rsidRDefault="00254851" w:rsidP="00BD50F6">
      <w:pPr>
        <w:jc w:val="both"/>
        <w:rPr>
          <w:rFonts w:cs="Arial"/>
          <w:i/>
          <w:color w:val="FF0000"/>
          <w:sz w:val="20"/>
        </w:rPr>
      </w:pPr>
    </w:p>
    <w:p w14:paraId="71C92997" w14:textId="77777777" w:rsidR="007161C4" w:rsidRPr="00B008A6" w:rsidRDefault="007161C4" w:rsidP="00B008A6">
      <w:pPr>
        <w:pStyle w:val="ListParagraph"/>
        <w:numPr>
          <w:ilvl w:val="0"/>
          <w:numId w:val="45"/>
        </w:numPr>
        <w:rPr>
          <w:rFonts w:cs="Arial"/>
          <w:i/>
          <w:color w:val="141414" w:themeColor="text1"/>
        </w:rPr>
      </w:pPr>
      <w:r w:rsidRPr="00B008A6">
        <w:rPr>
          <w:rFonts w:cs="Arial"/>
          <w:i/>
          <w:color w:val="141414" w:themeColor="text1"/>
        </w:rPr>
        <w:t xml:space="preserve">Lease term: 20 Fixed-term </w:t>
      </w:r>
      <w:proofErr w:type="gramStart"/>
      <w:r w:rsidRPr="00B008A6">
        <w:rPr>
          <w:rFonts w:cs="Arial"/>
          <w:i/>
          <w:color w:val="141414" w:themeColor="text1"/>
        </w:rPr>
        <w:t>lease</w:t>
      </w:r>
      <w:proofErr w:type="gramEnd"/>
      <w:r w:rsidRPr="00B008A6">
        <w:rPr>
          <w:rFonts w:cs="Arial"/>
          <w:i/>
          <w:color w:val="141414" w:themeColor="text1"/>
        </w:rPr>
        <w:t xml:space="preserve"> without break option (Nov-16-2017 to Nov-15-2037)</w:t>
      </w:r>
    </w:p>
    <w:p w14:paraId="4D4D84C9" w14:textId="4303E25A" w:rsidR="007161C4" w:rsidRPr="00C91CCB" w:rsidRDefault="007161C4" w:rsidP="00B008A6">
      <w:pPr>
        <w:pStyle w:val="ListParagraph"/>
        <w:numPr>
          <w:ilvl w:val="0"/>
          <w:numId w:val="45"/>
        </w:numPr>
        <w:rPr>
          <w:rFonts w:cs="Arial"/>
          <w:i/>
          <w:color w:val="141414" w:themeColor="text1"/>
        </w:rPr>
      </w:pPr>
      <w:r w:rsidRPr="00B008A6">
        <w:rPr>
          <w:rFonts w:cs="Arial"/>
          <w:i/>
          <w:color w:val="141414" w:themeColor="text1"/>
        </w:rPr>
        <w:t>Rent: JPY14,209,622/month (JPY15,500/tsubo GFA)</w:t>
      </w:r>
    </w:p>
    <w:p w14:paraId="31EBE178" w14:textId="0DAE25F8" w:rsidR="007161C4" w:rsidRPr="00C91CCB" w:rsidRDefault="007161C4" w:rsidP="00B008A6">
      <w:pPr>
        <w:pStyle w:val="ListParagraph"/>
        <w:numPr>
          <w:ilvl w:val="0"/>
          <w:numId w:val="45"/>
        </w:numPr>
        <w:rPr>
          <w:rFonts w:cs="Arial"/>
          <w:i/>
          <w:color w:val="141414" w:themeColor="text1"/>
        </w:rPr>
      </w:pPr>
      <w:r w:rsidRPr="00B008A6">
        <w:rPr>
          <w:rFonts w:cs="Arial"/>
          <w:i/>
          <w:color w:val="141414" w:themeColor="text1"/>
        </w:rPr>
        <w:t xml:space="preserve">Lease Area: 3,034 sqm </w:t>
      </w:r>
    </w:p>
    <w:p w14:paraId="6CF35815" w14:textId="6B0F3E1C" w:rsidR="009C5AA2" w:rsidRPr="00B008A6" w:rsidRDefault="00D51619" w:rsidP="00B008A6">
      <w:pPr>
        <w:pStyle w:val="ListParagraph"/>
        <w:numPr>
          <w:ilvl w:val="0"/>
          <w:numId w:val="45"/>
        </w:numPr>
        <w:rPr>
          <w:rFonts w:cs="Arial"/>
          <w:i/>
          <w:color w:val="141414" w:themeColor="text1"/>
          <w:lang w:eastAsia="ja-JP"/>
        </w:rPr>
      </w:pPr>
      <w:r w:rsidRPr="00C91CCB">
        <w:rPr>
          <w:rFonts w:cs="Arial"/>
          <w:i/>
          <w:color w:val="141414" w:themeColor="text1"/>
          <w:lang w:eastAsia="ja-JP"/>
        </w:rPr>
        <w:t>Building management (BM)</w:t>
      </w:r>
      <w:r w:rsidR="009C5AA2" w:rsidRPr="00C91CCB">
        <w:rPr>
          <w:rFonts w:cs="Arial"/>
          <w:i/>
          <w:color w:val="141414" w:themeColor="text1"/>
          <w:lang w:eastAsia="ja-JP"/>
        </w:rPr>
        <w:t>: Tenant is responsible for most BM fees</w:t>
      </w:r>
      <w:r w:rsidR="000416FB">
        <w:rPr>
          <w:rFonts w:cs="Arial"/>
          <w:i/>
          <w:color w:val="141414" w:themeColor="text1"/>
          <w:lang w:eastAsia="ja-JP"/>
        </w:rPr>
        <w:t>,</w:t>
      </w:r>
      <w:r w:rsidR="002017A2">
        <w:rPr>
          <w:rFonts w:cs="Arial"/>
          <w:i/>
          <w:color w:val="141414" w:themeColor="text1"/>
          <w:lang w:eastAsia="ja-JP"/>
        </w:rPr>
        <w:t xml:space="preserve"> </w:t>
      </w:r>
      <w:r w:rsidR="008F498F" w:rsidRPr="000416FB">
        <w:rPr>
          <w:rFonts w:cs="Arial"/>
          <w:i/>
          <w:color w:val="141414" w:themeColor="text1"/>
          <w:lang w:eastAsia="ja-JP"/>
        </w:rPr>
        <w:t>most</w:t>
      </w:r>
      <w:r w:rsidR="007849D5" w:rsidRPr="000416FB">
        <w:rPr>
          <w:rFonts w:cs="Arial"/>
          <w:i/>
          <w:color w:val="141414" w:themeColor="text1"/>
          <w:lang w:eastAsia="ja-JP"/>
        </w:rPr>
        <w:t xml:space="preserve"> repairs</w:t>
      </w:r>
      <w:r w:rsidR="00494F31">
        <w:rPr>
          <w:rFonts w:cs="Arial"/>
          <w:i/>
          <w:color w:val="141414" w:themeColor="text1"/>
          <w:lang w:eastAsia="ja-JP"/>
        </w:rPr>
        <w:t xml:space="preserve">, most </w:t>
      </w:r>
      <w:r w:rsidR="006F7D78">
        <w:rPr>
          <w:rFonts w:cs="Arial"/>
          <w:i/>
          <w:color w:val="141414" w:themeColor="text1"/>
          <w:lang w:eastAsia="ja-JP"/>
        </w:rPr>
        <w:t>cleaning</w:t>
      </w:r>
      <w:r w:rsidR="007849D5" w:rsidRPr="000416FB">
        <w:rPr>
          <w:rFonts w:cs="Arial"/>
          <w:i/>
          <w:color w:val="141414" w:themeColor="text1"/>
          <w:lang w:eastAsia="ja-JP"/>
        </w:rPr>
        <w:t xml:space="preserve"> </w:t>
      </w:r>
      <w:r w:rsidRPr="00C91CCB">
        <w:rPr>
          <w:rFonts w:cs="Arial"/>
          <w:i/>
          <w:color w:val="141414" w:themeColor="text1"/>
          <w:lang w:eastAsia="ja-JP"/>
        </w:rPr>
        <w:t xml:space="preserve">and </w:t>
      </w:r>
      <w:r w:rsidR="006F7D78">
        <w:rPr>
          <w:rFonts w:cs="Arial"/>
          <w:i/>
          <w:color w:val="141414" w:themeColor="text1"/>
          <w:lang w:eastAsia="ja-JP"/>
        </w:rPr>
        <w:t xml:space="preserve">all </w:t>
      </w:r>
      <w:r w:rsidRPr="00C91CCB">
        <w:rPr>
          <w:rFonts w:cs="Arial"/>
          <w:i/>
          <w:color w:val="141414" w:themeColor="text1"/>
          <w:lang w:eastAsia="ja-JP"/>
        </w:rPr>
        <w:t>utility costs</w:t>
      </w:r>
      <w:r w:rsidR="009C5AA2" w:rsidRPr="00C91CCB">
        <w:rPr>
          <w:rFonts w:cs="Arial"/>
          <w:i/>
          <w:color w:val="141414" w:themeColor="text1"/>
          <w:lang w:eastAsia="ja-JP"/>
        </w:rPr>
        <w:t xml:space="preserve"> </w:t>
      </w:r>
      <w:proofErr w:type="gramStart"/>
      <w:r w:rsidR="009C5AA2" w:rsidRPr="00C91CCB">
        <w:rPr>
          <w:rFonts w:cs="Arial"/>
          <w:i/>
          <w:color w:val="141414" w:themeColor="text1"/>
          <w:lang w:eastAsia="ja-JP"/>
        </w:rPr>
        <w:t>i.e.</w:t>
      </w:r>
      <w:proofErr w:type="gramEnd"/>
      <w:r w:rsidR="009C5AA2" w:rsidRPr="00C91CCB">
        <w:rPr>
          <w:rFonts w:cs="Arial"/>
          <w:i/>
          <w:color w:val="141414" w:themeColor="text1"/>
          <w:lang w:eastAsia="ja-JP"/>
        </w:rPr>
        <w:t xml:space="preserve"> lighting, air conditioning, other electrical costs, water, </w:t>
      </w:r>
      <w:r w:rsidR="006F7D78">
        <w:rPr>
          <w:rFonts w:cs="Arial"/>
          <w:i/>
          <w:color w:val="141414" w:themeColor="text1"/>
          <w:lang w:eastAsia="ja-JP"/>
        </w:rPr>
        <w:t>etc.</w:t>
      </w:r>
      <w:ins w:id="111" w:author="Will Johnson" w:date="2023-09-01T14:10:00Z">
        <w:r w:rsidR="00BB12F0" w:rsidRPr="00BB12F0">
          <w:rPr>
            <w:rFonts w:cs="Arial"/>
            <w:i/>
            <w:color w:val="141414" w:themeColor="text1"/>
            <w:lang w:eastAsia="ja-JP"/>
          </w:rPr>
          <w:t xml:space="preserve"> </w:t>
        </w:r>
        <w:r w:rsidR="0095553B">
          <w:rPr>
            <w:rFonts w:cs="Arial"/>
            <w:i/>
            <w:color w:val="141414" w:themeColor="text1"/>
            <w:lang w:eastAsia="ja-JP"/>
          </w:rPr>
          <w:t xml:space="preserve">Landlord is responsible for </w:t>
        </w:r>
        <w:r w:rsidR="00BB12F0">
          <w:rPr>
            <w:rFonts w:cs="Arial"/>
            <w:i/>
            <w:color w:val="141414" w:themeColor="text1"/>
            <w:lang w:eastAsia="ja-JP"/>
          </w:rPr>
          <w:t xml:space="preserve">electrical supply equipment, </w:t>
        </w:r>
        <w:r w:rsidR="0095553B">
          <w:rPr>
            <w:rFonts w:cs="Arial"/>
            <w:i/>
            <w:color w:val="141414" w:themeColor="text1"/>
            <w:lang w:eastAsia="ja-JP"/>
          </w:rPr>
          <w:t xml:space="preserve">automatic door maintenance, </w:t>
        </w:r>
      </w:ins>
      <w:ins w:id="112" w:author="Will Johnson" w:date="2023-09-01T14:11:00Z">
        <w:r w:rsidR="00EB5C38" w:rsidRPr="001D3275">
          <w:rPr>
            <w:rFonts w:cs="Arial"/>
            <w:i/>
            <w:color w:val="141414" w:themeColor="text1"/>
            <w:lang w:eastAsia="ja-JP"/>
          </w:rPr>
          <w:t>storage battery maintenance</w:t>
        </w:r>
        <w:r w:rsidR="00EB5C38">
          <w:rPr>
            <w:rFonts w:cs="Arial"/>
            <w:i/>
            <w:color w:val="141414" w:themeColor="text1"/>
            <w:lang w:eastAsia="ja-JP"/>
          </w:rPr>
          <w:t xml:space="preserve">, </w:t>
        </w:r>
      </w:ins>
      <w:ins w:id="113" w:author="Will Johnson" w:date="2023-09-01T14:10:00Z">
        <w:r w:rsidR="00BB12F0">
          <w:rPr>
            <w:rFonts w:cs="Arial"/>
            <w:i/>
            <w:color w:val="141414" w:themeColor="text1"/>
            <w:lang w:eastAsia="ja-JP"/>
          </w:rPr>
          <w:t>f</w:t>
        </w:r>
        <w:r w:rsidR="00BB12F0" w:rsidRPr="00333D7D">
          <w:rPr>
            <w:rFonts w:cs="Arial"/>
            <w:i/>
            <w:color w:val="141414" w:themeColor="text1"/>
            <w:lang w:eastAsia="ja-JP"/>
          </w:rPr>
          <w:t>ire protection equipment maintenance</w:t>
        </w:r>
        <w:r w:rsidR="00BB12F0">
          <w:rPr>
            <w:rFonts w:cs="Arial"/>
            <w:i/>
            <w:color w:val="141414" w:themeColor="text1"/>
            <w:lang w:eastAsia="ja-JP"/>
          </w:rPr>
          <w:t xml:space="preserve">, </w:t>
        </w:r>
        <w:r w:rsidR="00BB12F0" w:rsidRPr="005C0CF5">
          <w:rPr>
            <w:rFonts w:cs="Arial"/>
            <w:i/>
            <w:color w:val="141414" w:themeColor="text1"/>
            <w:lang w:eastAsia="ja-JP"/>
          </w:rPr>
          <w:t>water supply and drainage</w:t>
        </w:r>
        <w:r w:rsidR="00BB12F0">
          <w:rPr>
            <w:rFonts w:cs="Arial"/>
            <w:i/>
            <w:color w:val="141414" w:themeColor="text1"/>
            <w:lang w:eastAsia="ja-JP"/>
          </w:rPr>
          <w:t xml:space="preserve"> maintenance, planting/greenery maintenance and mech</w:t>
        </w:r>
      </w:ins>
      <w:ins w:id="114" w:author="Will Johnson" w:date="2023-09-01T16:15:00Z">
        <w:r w:rsidR="00375FD0">
          <w:rPr>
            <w:rFonts w:cs="Arial"/>
            <w:i/>
            <w:color w:val="141414" w:themeColor="text1"/>
            <w:lang w:eastAsia="ja-JP"/>
          </w:rPr>
          <w:t>an</w:t>
        </w:r>
      </w:ins>
      <w:ins w:id="115" w:author="Will Johnson" w:date="2023-09-01T14:10:00Z">
        <w:r w:rsidR="00BB12F0">
          <w:rPr>
            <w:rFonts w:cs="Arial"/>
            <w:i/>
            <w:color w:val="141414" w:themeColor="text1"/>
            <w:lang w:eastAsia="ja-JP"/>
          </w:rPr>
          <w:t>ical parking structure maintenance)</w:t>
        </w:r>
      </w:ins>
      <w:ins w:id="116" w:author="Will Johnson" w:date="2023-09-01T16:44:00Z">
        <w:r w:rsidR="00C539D5">
          <w:rPr>
            <w:rFonts w:cs="Arial"/>
            <w:i/>
            <w:lang w:val="en-US" w:eastAsia="ja-JP"/>
          </w:rPr>
          <w:t xml:space="preserve">; </w:t>
        </w:r>
        <w:r w:rsidR="0005140D">
          <w:rPr>
            <w:rFonts w:cs="Arial"/>
            <w:i/>
            <w:lang w:val="en-US" w:eastAsia="ja-JP"/>
          </w:rPr>
          <w:t xml:space="preserve">this is </w:t>
        </w:r>
        <w:r w:rsidR="0025317A">
          <w:rPr>
            <w:rFonts w:cs="Arial"/>
            <w:i/>
            <w:lang w:val="en-US" w:eastAsia="ja-JP"/>
          </w:rPr>
          <w:t xml:space="preserve">conservatively </w:t>
        </w:r>
        <w:r w:rsidR="0005140D">
          <w:rPr>
            <w:rFonts w:cs="Arial"/>
            <w:i/>
            <w:lang w:val="en-US" w:eastAsia="ja-JP"/>
          </w:rPr>
          <w:t xml:space="preserve">underwritten as </w:t>
        </w:r>
        <w:r w:rsidR="00C539D5">
          <w:rPr>
            <w:rFonts w:cs="Arial"/>
            <w:i/>
            <w:lang w:val="en-US" w:eastAsia="ja-JP"/>
          </w:rPr>
          <w:t>c.22% of total OPEX</w:t>
        </w:r>
        <w:r w:rsidR="0025317A">
          <w:rPr>
            <w:rFonts w:cs="Arial"/>
            <w:i/>
            <w:lang w:val="en-US" w:eastAsia="ja-JP"/>
          </w:rPr>
          <w:t>.</w:t>
        </w:r>
      </w:ins>
    </w:p>
    <w:p w14:paraId="41359940" w14:textId="77777777" w:rsidR="007161C4" w:rsidRPr="00B008A6" w:rsidRDefault="007161C4" w:rsidP="00B008A6">
      <w:pPr>
        <w:pStyle w:val="ListParagraph"/>
        <w:numPr>
          <w:ilvl w:val="0"/>
          <w:numId w:val="45"/>
        </w:numPr>
        <w:rPr>
          <w:rFonts w:cs="Arial"/>
          <w:i/>
          <w:color w:val="141414" w:themeColor="text1"/>
        </w:rPr>
      </w:pPr>
      <w:r w:rsidRPr="00B008A6">
        <w:rPr>
          <w:rFonts w:cs="Arial"/>
          <w:i/>
          <w:color w:val="141414" w:themeColor="text1"/>
        </w:rPr>
        <w:t>Security Deposit: 12 months’ rent (JPY170,515,000)</w:t>
      </w:r>
    </w:p>
    <w:p w14:paraId="4045123A" w14:textId="4D5D22CD" w:rsidR="007161C4" w:rsidRPr="00B008A6" w:rsidRDefault="007161C4" w:rsidP="00B008A6">
      <w:pPr>
        <w:pStyle w:val="ListParagraph"/>
        <w:numPr>
          <w:ilvl w:val="0"/>
          <w:numId w:val="45"/>
        </w:numPr>
        <w:rPr>
          <w:rFonts w:cs="Arial"/>
          <w:i/>
          <w:color w:val="141414" w:themeColor="text1"/>
        </w:rPr>
      </w:pPr>
      <w:r w:rsidRPr="00B008A6">
        <w:rPr>
          <w:rFonts w:cs="Arial"/>
          <w:i/>
          <w:color w:val="141414" w:themeColor="text1"/>
        </w:rPr>
        <w:t>Rental revision clause (every 5 years)</w:t>
      </w:r>
      <w:r w:rsidR="00932F77" w:rsidRPr="00C91CCB">
        <w:rPr>
          <w:rFonts w:cs="Arial"/>
          <w:i/>
          <w:color w:val="141414" w:themeColor="text1"/>
        </w:rPr>
        <w:t xml:space="preserve"> – </w:t>
      </w:r>
      <w:r w:rsidR="008344F9" w:rsidRPr="00B008A6">
        <w:rPr>
          <w:rFonts w:eastAsiaTheme="minorEastAsia" w:cs="Arial"/>
          <w:i/>
          <w:color w:val="141414" w:themeColor="text1"/>
        </w:rPr>
        <w:t xml:space="preserve">negotiation basis; </w:t>
      </w:r>
      <w:r w:rsidR="00932F77" w:rsidRPr="00B008A6">
        <w:rPr>
          <w:rFonts w:eastAsiaTheme="minorEastAsia" w:cs="Arial"/>
          <w:i/>
          <w:color w:val="141414" w:themeColor="text1"/>
        </w:rPr>
        <w:t>subject to mutual agreement by tenant and landlord</w:t>
      </w:r>
    </w:p>
    <w:p w14:paraId="09D17258" w14:textId="754B625E" w:rsidR="004C3A7F" w:rsidRPr="00B008A6" w:rsidRDefault="004C3A7F" w:rsidP="00B008A6">
      <w:pPr>
        <w:pStyle w:val="ListParagraph"/>
        <w:numPr>
          <w:ilvl w:val="0"/>
          <w:numId w:val="45"/>
        </w:numPr>
        <w:rPr>
          <w:rFonts w:cs="Arial"/>
          <w:i/>
          <w:color w:val="141414" w:themeColor="text1"/>
        </w:rPr>
      </w:pPr>
      <w:r>
        <w:rPr>
          <w:rFonts w:cs="Arial"/>
          <w:i/>
          <w:color w:val="141414" w:themeColor="text1"/>
        </w:rPr>
        <w:t>Full r</w:t>
      </w:r>
      <w:r w:rsidR="007161C4" w:rsidRPr="00B008A6">
        <w:rPr>
          <w:rFonts w:cs="Arial"/>
          <w:i/>
          <w:color w:val="141414" w:themeColor="text1"/>
        </w:rPr>
        <w:t xml:space="preserve">ental guarantee by St. Luke’s </w:t>
      </w:r>
      <w:r w:rsidR="008A1EBD">
        <w:rPr>
          <w:rFonts w:cs="Arial"/>
          <w:i/>
          <w:color w:val="141414" w:themeColor="text1"/>
        </w:rPr>
        <w:t>Foundation</w:t>
      </w:r>
      <w:ins w:id="117" w:author="Will Johnson" w:date="2023-09-01T14:15:00Z">
        <w:r w:rsidR="00BD2688">
          <w:rPr>
            <w:rFonts w:cs="Arial"/>
            <w:i/>
            <w:color w:val="141414" w:themeColor="text1"/>
          </w:rPr>
          <w:t xml:space="preserve"> (see Section 2.2 for Tenant Credit Risk analysis).</w:t>
        </w:r>
      </w:ins>
    </w:p>
    <w:p w14:paraId="11CB3C5C" w14:textId="45BEE554" w:rsidR="004C0CD8" w:rsidRPr="00B008A6" w:rsidRDefault="004C0CD8" w:rsidP="00B008A6">
      <w:pPr>
        <w:pStyle w:val="ListParagraph"/>
        <w:numPr>
          <w:ilvl w:val="0"/>
          <w:numId w:val="45"/>
        </w:numPr>
        <w:rPr>
          <w:rFonts w:cs="Arial"/>
          <w:i/>
          <w:color w:val="141414" w:themeColor="text1"/>
          <w:lang w:eastAsia="ja-JP"/>
        </w:rPr>
      </w:pPr>
      <w:r w:rsidRPr="00B008A6">
        <w:rPr>
          <w:rFonts w:cs="Arial"/>
          <w:i/>
          <w:color w:val="141414" w:themeColor="text1"/>
          <w:lang w:eastAsia="ja-JP"/>
        </w:rPr>
        <w:t>Green lease clauses</w:t>
      </w:r>
      <w:r w:rsidR="004269D9" w:rsidRPr="00B008A6">
        <w:rPr>
          <w:rFonts w:cs="Arial"/>
          <w:i/>
          <w:color w:val="141414" w:themeColor="text1"/>
          <w:lang w:eastAsia="ja-JP"/>
        </w:rPr>
        <w:t>: the</w:t>
      </w:r>
      <w:r w:rsidR="005A58BB" w:rsidRPr="00B008A6">
        <w:rPr>
          <w:rFonts w:cs="Arial"/>
          <w:i/>
          <w:color w:val="141414" w:themeColor="text1"/>
          <w:lang w:eastAsia="ja-JP"/>
        </w:rPr>
        <w:t xml:space="preserve"> lease does not include a green lease clause; however, we expect that the tenant would be cooperative regarding</w:t>
      </w:r>
      <w:r w:rsidR="00CB7577" w:rsidRPr="00B008A6">
        <w:rPr>
          <w:rFonts w:cs="Arial"/>
          <w:i/>
          <w:color w:val="141414" w:themeColor="text1"/>
          <w:lang w:eastAsia="ja-JP"/>
        </w:rPr>
        <w:t xml:space="preserve"> monitoring of energy and utility usage and costs.</w:t>
      </w:r>
      <w:r w:rsidRPr="00B008A6">
        <w:rPr>
          <w:rFonts w:cs="Arial"/>
          <w:i/>
          <w:color w:val="141414" w:themeColor="text1"/>
          <w:lang w:eastAsia="ja-JP"/>
        </w:rPr>
        <w:t xml:space="preserve"> </w:t>
      </w:r>
    </w:p>
    <w:p w14:paraId="407C07F8" w14:textId="77777777" w:rsidR="00254851" w:rsidRPr="00DC41F3" w:rsidRDefault="00254851" w:rsidP="00BD50F6">
      <w:pPr>
        <w:ind w:left="360"/>
        <w:jc w:val="both"/>
        <w:rPr>
          <w:rFonts w:cs="Arial"/>
          <w:i/>
          <w:color w:val="FF0000"/>
          <w:sz w:val="20"/>
        </w:rPr>
      </w:pPr>
    </w:p>
    <w:p w14:paraId="728F459E" w14:textId="77777777" w:rsidR="00076C0B" w:rsidRDefault="00076C0B">
      <w:pPr>
        <w:spacing w:after="200" w:line="276" w:lineRule="auto"/>
        <w:rPr>
          <w:ins w:id="118" w:author="Will Johnson" w:date="2023-09-01T14:31:00Z"/>
          <w:rFonts w:cs="Arial"/>
          <w:i/>
          <w:sz w:val="20"/>
          <w:lang w:eastAsia="ja-JP"/>
        </w:rPr>
      </w:pPr>
      <w:ins w:id="119" w:author="Will Johnson" w:date="2023-09-01T14:31:00Z">
        <w:r>
          <w:rPr>
            <w:rFonts w:cs="Arial"/>
            <w:i/>
            <w:sz w:val="20"/>
            <w:lang w:eastAsia="ja-JP"/>
          </w:rPr>
          <w:br w:type="page"/>
        </w:r>
      </w:ins>
    </w:p>
    <w:p w14:paraId="4266997D" w14:textId="62806428" w:rsidR="00956C0F" w:rsidRPr="008B6995" w:rsidRDefault="00956C0F" w:rsidP="00956C0F">
      <w:pPr>
        <w:jc w:val="both"/>
        <w:rPr>
          <w:rFonts w:cs="Arial"/>
          <w:i/>
          <w:sz w:val="20"/>
        </w:rPr>
      </w:pPr>
      <w:r w:rsidRPr="008B6995">
        <w:rPr>
          <w:rFonts w:cs="Arial"/>
          <w:i/>
          <w:sz w:val="20"/>
          <w:lang w:eastAsia="ja-JP"/>
        </w:rPr>
        <w:lastRenderedPageBreak/>
        <w:t>St Catherine’s Hospital usage by floor:</w:t>
      </w:r>
    </w:p>
    <w:tbl>
      <w:tblPr>
        <w:tblW w:w="0" w:type="auto"/>
        <w:shd w:val="clear" w:color="auto" w:fill="FFFFFF"/>
        <w:tblCellMar>
          <w:left w:w="0" w:type="dxa"/>
          <w:right w:w="0" w:type="dxa"/>
        </w:tblCellMar>
        <w:tblLook w:val="04A0" w:firstRow="1" w:lastRow="0" w:firstColumn="1" w:lastColumn="0" w:noHBand="0" w:noVBand="1"/>
      </w:tblPr>
      <w:tblGrid>
        <w:gridCol w:w="989"/>
        <w:gridCol w:w="1257"/>
        <w:gridCol w:w="2386"/>
        <w:gridCol w:w="5006"/>
      </w:tblGrid>
      <w:tr w:rsidR="00956C0F" w:rsidRPr="00436E9F" w14:paraId="7DABCCBA" w14:textId="77777777">
        <w:trPr>
          <w:trHeight w:val="153"/>
        </w:trPr>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751B34BC"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6F</w:t>
            </w:r>
          </w:p>
        </w:tc>
        <w:tc>
          <w:tcPr>
            <w:tcW w:w="1275" w:type="dxa"/>
            <w:shd w:val="clear" w:color="auto" w:fill="EFEFEF" w:themeFill="background2" w:themeFillTint="33"/>
            <w:vAlign w:val="center"/>
          </w:tcPr>
          <w:p w14:paraId="2FC318D1"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5</w:t>
            </w:r>
            <w:r>
              <w:rPr>
                <w:rFonts w:eastAsia="Meiryo" w:cs="Arial"/>
                <w:b/>
                <w:bCs/>
                <w:color w:val="333333"/>
                <w:sz w:val="16"/>
                <w:szCs w:val="16"/>
                <w:lang w:val="en-US" w:eastAsia="ja-JP"/>
              </w:rPr>
              <w:t>17.39 sqm /</w:t>
            </w:r>
          </w:p>
          <w:p w14:paraId="6A9BE1F7"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1</w:t>
            </w:r>
            <w:r>
              <w:rPr>
                <w:rFonts w:eastAsia="Meiryo" w:cs="Arial"/>
                <w:b/>
                <w:bCs/>
                <w:color w:val="333333"/>
                <w:sz w:val="16"/>
                <w:szCs w:val="16"/>
                <w:lang w:val="en-US" w:eastAsia="ja-JP"/>
              </w:rPr>
              <w:t>56.51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7938AAFA"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病棟</w:t>
            </w:r>
            <w:r>
              <w:rPr>
                <w:rFonts w:eastAsia="Meiryo" w:cs="Arial" w:hint="eastAsia"/>
                <w:b/>
                <w:bCs/>
                <w:color w:val="333333"/>
                <w:sz w:val="16"/>
                <w:szCs w:val="16"/>
                <w:lang w:val="en-US" w:eastAsia="ja-JP"/>
              </w:rPr>
              <w:t xml:space="preserve"> </w:t>
            </w:r>
            <w:r>
              <w:rPr>
                <w:rFonts w:eastAsia="Meiryo" w:cs="Arial"/>
                <w:b/>
                <w:bCs/>
                <w:color w:val="333333"/>
                <w:sz w:val="16"/>
                <w:szCs w:val="16"/>
                <w:lang w:val="en-US" w:eastAsia="ja-JP"/>
              </w:rPr>
              <w:t>/ ward</w:t>
            </w:r>
          </w:p>
        </w:tc>
        <w:tc>
          <w:tcPr>
            <w:tcW w:w="5103" w:type="dxa"/>
            <w:shd w:val="clear" w:color="auto" w:fill="FFFFFF"/>
            <w:tcMar>
              <w:top w:w="225" w:type="dxa"/>
              <w:left w:w="420" w:type="dxa"/>
              <w:bottom w:w="225" w:type="dxa"/>
              <w:right w:w="225" w:type="dxa"/>
            </w:tcMar>
            <w:hideMark/>
          </w:tcPr>
          <w:p w14:paraId="0E042864" w14:textId="77777777" w:rsidR="00956C0F" w:rsidRDefault="00956C0F">
            <w:pPr>
              <w:adjustRightInd w:val="0"/>
              <w:snapToGrid w:val="0"/>
              <w:rPr>
                <w:rFonts w:eastAsia="Meiryo" w:cs="Arial"/>
                <w:color w:val="333333"/>
                <w:sz w:val="16"/>
                <w:szCs w:val="16"/>
                <w:lang w:val="en-US" w:eastAsia="ja-JP"/>
              </w:rPr>
            </w:pPr>
            <w:r w:rsidRPr="008B6995">
              <w:rPr>
                <w:rFonts w:eastAsia="Meiryo" w:cs="Arial" w:hint="eastAsia"/>
                <w:color w:val="333333"/>
                <w:sz w:val="16"/>
                <w:szCs w:val="16"/>
                <w:lang w:val="en-US" w:eastAsia="ja-JP"/>
              </w:rPr>
              <w:t>個室×</w:t>
            </w:r>
            <w:r w:rsidRPr="008B6995">
              <w:rPr>
                <w:rFonts w:eastAsia="Meiryo" w:cs="Arial"/>
                <w:color w:val="333333"/>
                <w:sz w:val="16"/>
                <w:szCs w:val="16"/>
                <w:lang w:val="en-US" w:eastAsia="ja-JP"/>
              </w:rPr>
              <w:t>11</w:t>
            </w:r>
            <w:r w:rsidRPr="008B6995">
              <w:rPr>
                <w:rFonts w:eastAsia="Meiryo" w:cs="Arial" w:hint="eastAsia"/>
                <w:color w:val="333333"/>
                <w:sz w:val="16"/>
                <w:szCs w:val="16"/>
                <w:lang w:val="en-US" w:eastAsia="ja-JP"/>
              </w:rPr>
              <w:t>、スタッフステーション、デイルーム、器材庫</w:t>
            </w:r>
          </w:p>
          <w:p w14:paraId="508E49A3" w14:textId="77777777" w:rsidR="00956C0F" w:rsidRPr="008B6995" w:rsidRDefault="00956C0F">
            <w:pPr>
              <w:adjustRightInd w:val="0"/>
              <w:snapToGrid w:val="0"/>
              <w:rPr>
                <w:rFonts w:eastAsia="Meiryo" w:cs="Arial"/>
                <w:color w:val="333333"/>
                <w:sz w:val="16"/>
                <w:szCs w:val="16"/>
                <w:lang w:val="en-US" w:eastAsia="ja-JP"/>
              </w:rPr>
            </w:pPr>
            <w:r w:rsidRPr="00F63B5F">
              <w:rPr>
                <w:rFonts w:eastAsia="Meiryo" w:cs="Arial"/>
                <w:color w:val="333333"/>
                <w:sz w:val="16"/>
                <w:szCs w:val="16"/>
                <w:lang w:val="en-US" w:eastAsia="ja-JP"/>
              </w:rPr>
              <w:t>11 private rooms, staff station, day room, equipment storage</w:t>
            </w:r>
          </w:p>
        </w:tc>
      </w:tr>
      <w:tr w:rsidR="00956C0F" w:rsidRPr="00436E9F" w14:paraId="4C39FDA9" w14:textId="77777777">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42D9E598"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5F</w:t>
            </w:r>
          </w:p>
        </w:tc>
        <w:tc>
          <w:tcPr>
            <w:tcW w:w="1275" w:type="dxa"/>
            <w:shd w:val="clear" w:color="auto" w:fill="EFEFEF" w:themeFill="background2" w:themeFillTint="33"/>
            <w:vAlign w:val="center"/>
          </w:tcPr>
          <w:p w14:paraId="3C49D2F5"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5</w:t>
            </w:r>
            <w:r>
              <w:rPr>
                <w:rFonts w:eastAsia="Meiryo" w:cs="Arial"/>
                <w:b/>
                <w:bCs/>
                <w:color w:val="333333"/>
                <w:sz w:val="16"/>
                <w:szCs w:val="16"/>
                <w:lang w:val="en-US" w:eastAsia="ja-JP"/>
              </w:rPr>
              <w:t>17.39 sqm /</w:t>
            </w:r>
          </w:p>
          <w:p w14:paraId="772ED991"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1</w:t>
            </w:r>
            <w:r>
              <w:rPr>
                <w:rFonts w:eastAsia="Meiryo" w:cs="Arial"/>
                <w:b/>
                <w:bCs/>
                <w:color w:val="333333"/>
                <w:sz w:val="16"/>
                <w:szCs w:val="16"/>
                <w:lang w:val="en-US" w:eastAsia="ja-JP"/>
              </w:rPr>
              <w:t>56.51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5B5D8456"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病棟</w:t>
            </w:r>
            <w:r>
              <w:rPr>
                <w:rFonts w:eastAsia="Meiryo" w:cs="Arial" w:hint="eastAsia"/>
                <w:b/>
                <w:bCs/>
                <w:color w:val="333333"/>
                <w:sz w:val="16"/>
                <w:szCs w:val="16"/>
                <w:lang w:val="en-US" w:eastAsia="ja-JP"/>
              </w:rPr>
              <w:t xml:space="preserve"> </w:t>
            </w:r>
            <w:r>
              <w:rPr>
                <w:rFonts w:eastAsia="Meiryo" w:cs="Arial"/>
                <w:b/>
                <w:bCs/>
                <w:color w:val="333333"/>
                <w:sz w:val="16"/>
                <w:szCs w:val="16"/>
                <w:lang w:val="en-US" w:eastAsia="ja-JP"/>
              </w:rPr>
              <w:t>/ ward</w:t>
            </w:r>
          </w:p>
        </w:tc>
        <w:tc>
          <w:tcPr>
            <w:tcW w:w="5103" w:type="dxa"/>
            <w:shd w:val="clear" w:color="auto" w:fill="FFFFFF"/>
            <w:tcMar>
              <w:top w:w="225" w:type="dxa"/>
              <w:left w:w="420" w:type="dxa"/>
              <w:bottom w:w="225" w:type="dxa"/>
              <w:right w:w="225" w:type="dxa"/>
            </w:tcMar>
            <w:hideMark/>
          </w:tcPr>
          <w:p w14:paraId="2DAAD067" w14:textId="77777777" w:rsidR="00956C0F" w:rsidRDefault="00956C0F">
            <w:pPr>
              <w:adjustRightInd w:val="0"/>
              <w:snapToGrid w:val="0"/>
              <w:rPr>
                <w:rFonts w:eastAsia="Meiryo" w:cs="Arial"/>
                <w:color w:val="333333"/>
                <w:sz w:val="16"/>
                <w:szCs w:val="16"/>
                <w:lang w:val="en-US" w:eastAsia="ja-JP"/>
              </w:rPr>
            </w:pPr>
            <w:r w:rsidRPr="008B6995">
              <w:rPr>
                <w:rFonts w:eastAsia="Meiryo" w:cs="Arial"/>
                <w:color w:val="333333"/>
                <w:sz w:val="16"/>
                <w:szCs w:val="16"/>
                <w:lang w:val="en-US" w:eastAsia="ja-JP"/>
              </w:rPr>
              <w:t>4</w:t>
            </w:r>
            <w:r w:rsidRPr="008B6995">
              <w:rPr>
                <w:rFonts w:eastAsia="Meiryo" w:cs="Arial" w:hint="eastAsia"/>
                <w:color w:val="333333"/>
                <w:sz w:val="16"/>
                <w:szCs w:val="16"/>
                <w:lang w:val="en-US" w:eastAsia="ja-JP"/>
              </w:rPr>
              <w:t>床室×</w:t>
            </w:r>
            <w:r w:rsidRPr="008B6995">
              <w:rPr>
                <w:rFonts w:eastAsia="Meiryo" w:cs="Arial"/>
                <w:color w:val="333333"/>
                <w:sz w:val="16"/>
                <w:szCs w:val="16"/>
                <w:lang w:val="en-US" w:eastAsia="ja-JP"/>
              </w:rPr>
              <w:t>2</w:t>
            </w:r>
            <w:r w:rsidRPr="008B6995">
              <w:rPr>
                <w:rFonts w:eastAsia="Meiryo" w:cs="Arial" w:hint="eastAsia"/>
                <w:color w:val="333333"/>
                <w:sz w:val="16"/>
                <w:szCs w:val="16"/>
                <w:lang w:val="en-US" w:eastAsia="ja-JP"/>
              </w:rPr>
              <w:t>、個室×</w:t>
            </w:r>
            <w:r w:rsidRPr="008B6995">
              <w:rPr>
                <w:rFonts w:eastAsia="Meiryo" w:cs="Arial"/>
                <w:color w:val="333333"/>
                <w:sz w:val="16"/>
                <w:szCs w:val="16"/>
                <w:lang w:val="en-US" w:eastAsia="ja-JP"/>
              </w:rPr>
              <w:t>6</w:t>
            </w:r>
            <w:r w:rsidRPr="008B6995">
              <w:rPr>
                <w:rFonts w:eastAsia="Meiryo" w:cs="Arial" w:hint="eastAsia"/>
                <w:color w:val="333333"/>
                <w:sz w:val="16"/>
                <w:szCs w:val="16"/>
                <w:lang w:val="en-US" w:eastAsia="ja-JP"/>
              </w:rPr>
              <w:t>、スタッフステーション、デイルーム、器材庫</w:t>
            </w:r>
          </w:p>
          <w:p w14:paraId="0D09CE3F" w14:textId="77777777" w:rsidR="00956C0F" w:rsidRPr="008B6995" w:rsidRDefault="00956C0F">
            <w:pPr>
              <w:adjustRightInd w:val="0"/>
              <w:snapToGrid w:val="0"/>
              <w:rPr>
                <w:rFonts w:eastAsia="Meiryo" w:cs="Arial"/>
                <w:color w:val="333333"/>
                <w:sz w:val="16"/>
                <w:szCs w:val="16"/>
                <w:lang w:val="en-US" w:eastAsia="ja-JP"/>
              </w:rPr>
            </w:pPr>
            <w:r w:rsidRPr="00583258">
              <w:rPr>
                <w:rFonts w:eastAsia="Meiryo" w:cs="Arial"/>
                <w:color w:val="333333"/>
                <w:sz w:val="16"/>
                <w:szCs w:val="16"/>
                <w:lang w:val="en-US" w:eastAsia="ja-JP"/>
              </w:rPr>
              <w:t>4-bed room x 2, private room x 6, staff station, day room, equipment storage</w:t>
            </w:r>
          </w:p>
        </w:tc>
      </w:tr>
      <w:tr w:rsidR="00956C0F" w:rsidRPr="00436E9F" w14:paraId="792622A6" w14:textId="77777777">
        <w:trPr>
          <w:trHeight w:val="456"/>
        </w:trPr>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67C50DC4"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4F</w:t>
            </w:r>
          </w:p>
        </w:tc>
        <w:tc>
          <w:tcPr>
            <w:tcW w:w="1275" w:type="dxa"/>
            <w:shd w:val="clear" w:color="auto" w:fill="EFEFEF" w:themeFill="background2" w:themeFillTint="33"/>
            <w:vAlign w:val="center"/>
          </w:tcPr>
          <w:p w14:paraId="0DADFC16"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5</w:t>
            </w:r>
            <w:r>
              <w:rPr>
                <w:rFonts w:eastAsia="Meiryo" w:cs="Arial"/>
                <w:b/>
                <w:bCs/>
                <w:color w:val="333333"/>
                <w:sz w:val="16"/>
                <w:szCs w:val="16"/>
                <w:lang w:val="en-US" w:eastAsia="ja-JP"/>
              </w:rPr>
              <w:t>17.39 sqm /</w:t>
            </w:r>
          </w:p>
          <w:p w14:paraId="66AC9056"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1</w:t>
            </w:r>
            <w:r>
              <w:rPr>
                <w:rFonts w:eastAsia="Meiryo" w:cs="Arial"/>
                <w:b/>
                <w:bCs/>
                <w:color w:val="333333"/>
                <w:sz w:val="16"/>
                <w:szCs w:val="16"/>
                <w:lang w:val="en-US" w:eastAsia="ja-JP"/>
              </w:rPr>
              <w:t>56.51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052A23DD"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病棟</w:t>
            </w:r>
            <w:r>
              <w:rPr>
                <w:rFonts w:eastAsia="Meiryo" w:cs="Arial" w:hint="eastAsia"/>
                <w:b/>
                <w:bCs/>
                <w:color w:val="333333"/>
                <w:sz w:val="16"/>
                <w:szCs w:val="16"/>
                <w:lang w:val="en-US" w:eastAsia="ja-JP"/>
              </w:rPr>
              <w:t xml:space="preserve"> </w:t>
            </w:r>
            <w:r>
              <w:rPr>
                <w:rFonts w:eastAsia="Meiryo" w:cs="Arial"/>
                <w:b/>
                <w:bCs/>
                <w:color w:val="333333"/>
                <w:sz w:val="16"/>
                <w:szCs w:val="16"/>
                <w:lang w:val="en-US" w:eastAsia="ja-JP"/>
              </w:rPr>
              <w:t xml:space="preserve">/ ward </w:t>
            </w:r>
          </w:p>
        </w:tc>
        <w:tc>
          <w:tcPr>
            <w:tcW w:w="5103" w:type="dxa"/>
            <w:shd w:val="clear" w:color="auto" w:fill="FFFFFF"/>
            <w:tcMar>
              <w:top w:w="225" w:type="dxa"/>
              <w:left w:w="420" w:type="dxa"/>
              <w:bottom w:w="225" w:type="dxa"/>
              <w:right w:w="225" w:type="dxa"/>
            </w:tcMar>
            <w:hideMark/>
          </w:tcPr>
          <w:p w14:paraId="3CAE88FC" w14:textId="77777777" w:rsidR="00956C0F" w:rsidRDefault="00956C0F">
            <w:pPr>
              <w:adjustRightInd w:val="0"/>
              <w:snapToGrid w:val="0"/>
              <w:rPr>
                <w:rFonts w:eastAsia="Meiryo" w:cs="Arial"/>
                <w:color w:val="333333"/>
                <w:sz w:val="16"/>
                <w:szCs w:val="16"/>
                <w:lang w:val="en-US" w:eastAsia="ja-JP"/>
              </w:rPr>
            </w:pPr>
            <w:r w:rsidRPr="008B6995">
              <w:rPr>
                <w:rFonts w:eastAsia="Meiryo" w:cs="Arial"/>
                <w:color w:val="333333"/>
                <w:sz w:val="16"/>
                <w:szCs w:val="16"/>
                <w:lang w:val="en-US" w:eastAsia="ja-JP"/>
              </w:rPr>
              <w:t>4</w:t>
            </w:r>
            <w:r w:rsidRPr="008B6995">
              <w:rPr>
                <w:rFonts w:eastAsia="Meiryo" w:cs="Arial" w:hint="eastAsia"/>
                <w:color w:val="333333"/>
                <w:sz w:val="16"/>
                <w:szCs w:val="16"/>
                <w:lang w:val="en-US" w:eastAsia="ja-JP"/>
              </w:rPr>
              <w:t>床室×</w:t>
            </w:r>
            <w:r w:rsidRPr="008B6995">
              <w:rPr>
                <w:rFonts w:eastAsia="Meiryo" w:cs="Arial"/>
                <w:color w:val="333333"/>
                <w:sz w:val="16"/>
                <w:szCs w:val="16"/>
                <w:lang w:val="en-US" w:eastAsia="ja-JP"/>
              </w:rPr>
              <w:t>3</w:t>
            </w:r>
            <w:r w:rsidRPr="008B6995">
              <w:rPr>
                <w:rFonts w:eastAsia="Meiryo" w:cs="Arial" w:hint="eastAsia"/>
                <w:color w:val="333333"/>
                <w:sz w:val="16"/>
                <w:szCs w:val="16"/>
                <w:lang w:val="en-US" w:eastAsia="ja-JP"/>
              </w:rPr>
              <w:t>、個室×</w:t>
            </w:r>
            <w:r w:rsidRPr="008B6995">
              <w:rPr>
                <w:rFonts w:eastAsia="Meiryo" w:cs="Arial"/>
                <w:color w:val="333333"/>
                <w:sz w:val="16"/>
                <w:szCs w:val="16"/>
                <w:lang w:val="en-US" w:eastAsia="ja-JP"/>
              </w:rPr>
              <w:t>4</w:t>
            </w:r>
            <w:r w:rsidRPr="008B6995">
              <w:rPr>
                <w:rFonts w:eastAsia="Meiryo" w:cs="Arial" w:hint="eastAsia"/>
                <w:color w:val="333333"/>
                <w:sz w:val="16"/>
                <w:szCs w:val="16"/>
                <w:lang w:val="en-US" w:eastAsia="ja-JP"/>
              </w:rPr>
              <w:t>、スタッフステーション、デイルーム、器材庫</w:t>
            </w:r>
          </w:p>
          <w:p w14:paraId="0ECA1221" w14:textId="77777777" w:rsidR="00956C0F" w:rsidRPr="008B6995" w:rsidRDefault="00956C0F">
            <w:pPr>
              <w:adjustRightInd w:val="0"/>
              <w:snapToGrid w:val="0"/>
              <w:rPr>
                <w:rFonts w:eastAsia="Meiryo" w:cs="Arial"/>
                <w:color w:val="333333"/>
                <w:sz w:val="16"/>
                <w:szCs w:val="16"/>
                <w:lang w:val="en-US" w:eastAsia="ja-JP"/>
              </w:rPr>
            </w:pPr>
            <w:r w:rsidRPr="00583258">
              <w:rPr>
                <w:rFonts w:eastAsia="Meiryo" w:cs="Arial"/>
                <w:color w:val="333333"/>
                <w:sz w:val="16"/>
                <w:szCs w:val="16"/>
                <w:lang w:val="en-US" w:eastAsia="ja-JP"/>
              </w:rPr>
              <w:t>4-bed room x 3, private room x 4, staff station, day room, equipment storage</w:t>
            </w:r>
          </w:p>
        </w:tc>
      </w:tr>
      <w:tr w:rsidR="00956C0F" w:rsidRPr="00436E9F" w14:paraId="758146FD" w14:textId="77777777">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470C3004"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3F</w:t>
            </w:r>
          </w:p>
        </w:tc>
        <w:tc>
          <w:tcPr>
            <w:tcW w:w="1275" w:type="dxa"/>
            <w:shd w:val="clear" w:color="auto" w:fill="EFEFEF" w:themeFill="background2" w:themeFillTint="33"/>
            <w:vAlign w:val="center"/>
          </w:tcPr>
          <w:p w14:paraId="399AF114"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5</w:t>
            </w:r>
            <w:r>
              <w:rPr>
                <w:rFonts w:eastAsia="Meiryo" w:cs="Arial"/>
                <w:b/>
                <w:bCs/>
                <w:color w:val="333333"/>
                <w:sz w:val="16"/>
                <w:szCs w:val="16"/>
                <w:lang w:val="en-US" w:eastAsia="ja-JP"/>
              </w:rPr>
              <w:t>17.39 sqm /</w:t>
            </w:r>
          </w:p>
          <w:p w14:paraId="081F6E20"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1</w:t>
            </w:r>
            <w:r>
              <w:rPr>
                <w:rFonts w:eastAsia="Meiryo" w:cs="Arial"/>
                <w:b/>
                <w:bCs/>
                <w:color w:val="333333"/>
                <w:sz w:val="16"/>
                <w:szCs w:val="16"/>
                <w:lang w:val="en-US" w:eastAsia="ja-JP"/>
              </w:rPr>
              <w:t>56.51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38D07DA5" w14:textId="77777777" w:rsidR="00956C0F"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事務室・リハビリ室・特別浴室</w:t>
            </w:r>
          </w:p>
          <w:p w14:paraId="3170E960" w14:textId="77777777" w:rsidR="00956C0F" w:rsidRPr="008B6995" w:rsidRDefault="00956C0F">
            <w:pPr>
              <w:adjustRightInd w:val="0"/>
              <w:snapToGrid w:val="0"/>
              <w:jc w:val="center"/>
              <w:rPr>
                <w:rFonts w:eastAsia="Meiryo" w:cs="Arial"/>
                <w:b/>
                <w:bCs/>
                <w:color w:val="333333"/>
                <w:sz w:val="16"/>
                <w:szCs w:val="16"/>
                <w:lang w:val="en-US" w:eastAsia="ja-JP"/>
              </w:rPr>
            </w:pPr>
            <w:r w:rsidRPr="008F18F6">
              <w:rPr>
                <w:rFonts w:eastAsia="Meiryo" w:cs="Arial"/>
                <w:b/>
                <w:bCs/>
                <w:color w:val="333333"/>
                <w:sz w:val="16"/>
                <w:szCs w:val="16"/>
                <w:lang w:val="en-US" w:eastAsia="ja-JP"/>
              </w:rPr>
              <w:t>Office, rehabilitation room, special bathroom</w:t>
            </w:r>
          </w:p>
        </w:tc>
        <w:tc>
          <w:tcPr>
            <w:tcW w:w="5103" w:type="dxa"/>
            <w:shd w:val="clear" w:color="auto" w:fill="FFFFFF"/>
            <w:tcMar>
              <w:top w:w="225" w:type="dxa"/>
              <w:left w:w="420" w:type="dxa"/>
              <w:bottom w:w="225" w:type="dxa"/>
              <w:right w:w="225" w:type="dxa"/>
            </w:tcMar>
            <w:hideMark/>
          </w:tcPr>
          <w:p w14:paraId="53B5D7D3" w14:textId="77777777" w:rsidR="00956C0F" w:rsidRDefault="00956C0F">
            <w:pPr>
              <w:adjustRightInd w:val="0"/>
              <w:snapToGrid w:val="0"/>
              <w:rPr>
                <w:rFonts w:eastAsia="Meiryo" w:cs="Arial"/>
                <w:color w:val="333333"/>
                <w:sz w:val="16"/>
                <w:szCs w:val="16"/>
                <w:lang w:val="en-US" w:eastAsia="ja-JP"/>
              </w:rPr>
            </w:pPr>
            <w:r w:rsidRPr="008B6995">
              <w:rPr>
                <w:rFonts w:eastAsia="Meiryo" w:cs="Arial" w:hint="eastAsia"/>
                <w:color w:val="333333"/>
                <w:sz w:val="16"/>
                <w:szCs w:val="16"/>
                <w:lang w:val="en-US" w:eastAsia="ja-JP"/>
              </w:rPr>
              <w:t>事務室、リハビリ室、特別浴室、面談室、院長室、会議室、サーバ室</w:t>
            </w:r>
          </w:p>
          <w:p w14:paraId="02258C3A" w14:textId="77777777" w:rsidR="00956C0F" w:rsidRPr="008B6995" w:rsidRDefault="00956C0F">
            <w:pPr>
              <w:adjustRightInd w:val="0"/>
              <w:snapToGrid w:val="0"/>
              <w:rPr>
                <w:rFonts w:eastAsia="Meiryo" w:cs="Arial"/>
                <w:color w:val="333333"/>
                <w:sz w:val="16"/>
                <w:szCs w:val="16"/>
                <w:lang w:val="en-US" w:eastAsia="ja-JP"/>
              </w:rPr>
            </w:pPr>
            <w:r w:rsidRPr="00AC1293">
              <w:rPr>
                <w:rFonts w:eastAsia="Meiryo" w:cs="Arial"/>
                <w:color w:val="333333"/>
                <w:sz w:val="16"/>
                <w:szCs w:val="16"/>
                <w:lang w:val="en-US" w:eastAsia="ja-JP"/>
              </w:rPr>
              <w:t>Office, rehabilitation room, special bathroom, interview room, director's office, conference room, server room</w:t>
            </w:r>
          </w:p>
        </w:tc>
      </w:tr>
      <w:tr w:rsidR="00956C0F" w:rsidRPr="00436E9F" w14:paraId="4C3CB307" w14:textId="77777777">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7B8D4169"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2F</w:t>
            </w:r>
          </w:p>
        </w:tc>
        <w:tc>
          <w:tcPr>
            <w:tcW w:w="1275" w:type="dxa"/>
            <w:shd w:val="clear" w:color="auto" w:fill="EFEFEF" w:themeFill="background2" w:themeFillTint="33"/>
            <w:vAlign w:val="center"/>
          </w:tcPr>
          <w:p w14:paraId="75134078"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5</w:t>
            </w:r>
            <w:r>
              <w:rPr>
                <w:rFonts w:eastAsia="Meiryo" w:cs="Arial"/>
                <w:b/>
                <w:bCs/>
                <w:color w:val="333333"/>
                <w:sz w:val="16"/>
                <w:szCs w:val="16"/>
                <w:lang w:val="en-US" w:eastAsia="ja-JP"/>
              </w:rPr>
              <w:t>17.39 sqm /</w:t>
            </w:r>
          </w:p>
          <w:p w14:paraId="7E9D2803"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1</w:t>
            </w:r>
            <w:r>
              <w:rPr>
                <w:rFonts w:eastAsia="Meiryo" w:cs="Arial"/>
                <w:b/>
                <w:bCs/>
                <w:color w:val="333333"/>
                <w:sz w:val="16"/>
                <w:szCs w:val="16"/>
                <w:lang w:val="en-US" w:eastAsia="ja-JP"/>
              </w:rPr>
              <w:t>56.51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6E14F4FF" w14:textId="77777777" w:rsidR="00956C0F"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外来診察室</w:t>
            </w:r>
          </w:p>
          <w:p w14:paraId="3507C8DB" w14:textId="77777777" w:rsidR="00956C0F" w:rsidRPr="008B6995" w:rsidRDefault="00956C0F">
            <w:pPr>
              <w:adjustRightInd w:val="0"/>
              <w:snapToGrid w:val="0"/>
              <w:jc w:val="center"/>
              <w:rPr>
                <w:rFonts w:eastAsia="Meiryo" w:cs="Arial"/>
                <w:b/>
                <w:bCs/>
                <w:color w:val="333333"/>
                <w:sz w:val="16"/>
                <w:szCs w:val="16"/>
                <w:lang w:val="en-US" w:eastAsia="ja-JP"/>
              </w:rPr>
            </w:pPr>
            <w:r w:rsidRPr="008F18F6">
              <w:rPr>
                <w:rFonts w:eastAsia="Meiryo" w:cs="Arial"/>
                <w:b/>
                <w:bCs/>
                <w:color w:val="333333"/>
                <w:sz w:val="16"/>
                <w:szCs w:val="16"/>
                <w:lang w:val="en-US" w:eastAsia="ja-JP"/>
              </w:rPr>
              <w:t>Outpatient examination room</w:t>
            </w:r>
          </w:p>
        </w:tc>
        <w:tc>
          <w:tcPr>
            <w:tcW w:w="5103" w:type="dxa"/>
            <w:shd w:val="clear" w:color="auto" w:fill="FFFFFF"/>
            <w:tcMar>
              <w:top w:w="225" w:type="dxa"/>
              <w:left w:w="420" w:type="dxa"/>
              <w:bottom w:w="225" w:type="dxa"/>
              <w:right w:w="225" w:type="dxa"/>
            </w:tcMar>
            <w:hideMark/>
          </w:tcPr>
          <w:p w14:paraId="06B15AE5" w14:textId="77777777" w:rsidR="00956C0F" w:rsidRDefault="00956C0F">
            <w:pPr>
              <w:adjustRightInd w:val="0"/>
              <w:snapToGrid w:val="0"/>
              <w:rPr>
                <w:rFonts w:eastAsia="Meiryo" w:cs="Arial"/>
                <w:color w:val="333333"/>
                <w:sz w:val="16"/>
                <w:szCs w:val="16"/>
                <w:lang w:val="en-US" w:eastAsia="ja-JP"/>
              </w:rPr>
            </w:pPr>
            <w:r w:rsidRPr="008B6995">
              <w:rPr>
                <w:rFonts w:eastAsia="Meiryo" w:cs="Arial" w:hint="eastAsia"/>
                <w:color w:val="333333"/>
                <w:sz w:val="16"/>
                <w:szCs w:val="16"/>
                <w:lang w:val="en-US" w:eastAsia="ja-JP"/>
              </w:rPr>
              <w:t>診察室×</w:t>
            </w:r>
            <w:r w:rsidRPr="008B6995">
              <w:rPr>
                <w:rFonts w:eastAsia="Meiryo" w:cs="Arial"/>
                <w:color w:val="333333"/>
                <w:sz w:val="16"/>
                <w:szCs w:val="16"/>
                <w:lang w:val="en-US" w:eastAsia="ja-JP"/>
              </w:rPr>
              <w:t>7</w:t>
            </w:r>
            <w:r w:rsidRPr="008B6995">
              <w:rPr>
                <w:rFonts w:eastAsia="Meiryo" w:cs="Arial" w:hint="eastAsia"/>
                <w:color w:val="333333"/>
                <w:sz w:val="16"/>
                <w:szCs w:val="16"/>
                <w:lang w:val="en-US" w:eastAsia="ja-JP"/>
              </w:rPr>
              <w:t>、処置室、相談支援室、一般撮影室、薬剤室、検体検査室</w:t>
            </w:r>
          </w:p>
          <w:p w14:paraId="5CF8B4CB" w14:textId="77777777" w:rsidR="00956C0F" w:rsidRPr="008B6995" w:rsidRDefault="00956C0F">
            <w:pPr>
              <w:adjustRightInd w:val="0"/>
              <w:snapToGrid w:val="0"/>
              <w:rPr>
                <w:rFonts w:eastAsia="Meiryo" w:cs="Arial"/>
                <w:color w:val="333333"/>
                <w:sz w:val="16"/>
                <w:szCs w:val="16"/>
                <w:lang w:val="en-US" w:eastAsia="ja-JP"/>
              </w:rPr>
            </w:pPr>
            <w:r w:rsidRPr="00886650">
              <w:rPr>
                <w:rFonts w:eastAsia="Meiryo" w:cs="Arial"/>
                <w:color w:val="333333"/>
                <w:sz w:val="16"/>
                <w:szCs w:val="16"/>
                <w:lang w:val="en-US" w:eastAsia="ja-JP"/>
              </w:rPr>
              <w:t>Consultation room × 7, treatment room, consultation support room, general radiography room, pharmacy room, specimen examination room</w:t>
            </w:r>
          </w:p>
        </w:tc>
      </w:tr>
      <w:tr w:rsidR="00956C0F" w:rsidRPr="00436E9F" w14:paraId="2C29F629" w14:textId="77777777" w:rsidTr="00B008A6">
        <w:tc>
          <w:tcPr>
            <w:tcW w:w="993" w:type="dxa"/>
            <w:tcBorders>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4FACE0DE"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1F</w:t>
            </w:r>
          </w:p>
        </w:tc>
        <w:tc>
          <w:tcPr>
            <w:tcW w:w="1275" w:type="dxa"/>
            <w:shd w:val="clear" w:color="auto" w:fill="EFEFEF" w:themeFill="background2" w:themeFillTint="33"/>
            <w:vAlign w:val="center"/>
          </w:tcPr>
          <w:p w14:paraId="363B8FDF"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238.98 sqm /</w:t>
            </w:r>
          </w:p>
          <w:p w14:paraId="260B3515"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72.29 tsubo</w:t>
            </w:r>
          </w:p>
        </w:tc>
        <w:tc>
          <w:tcPr>
            <w:tcW w:w="2410" w:type="dxa"/>
            <w:tcBorders>
              <w:right w:val="single" w:sz="6" w:space="0" w:color="E6E6E6"/>
            </w:tcBorders>
            <w:shd w:val="clear" w:color="auto" w:fill="F0F5FB"/>
            <w:tcMar>
              <w:top w:w="225" w:type="dxa"/>
              <w:left w:w="225" w:type="dxa"/>
              <w:bottom w:w="225" w:type="dxa"/>
              <w:right w:w="225" w:type="dxa"/>
            </w:tcMar>
            <w:vAlign w:val="center"/>
            <w:hideMark/>
          </w:tcPr>
          <w:p w14:paraId="17001CA8" w14:textId="77777777" w:rsidR="00956C0F"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受付・会計</w:t>
            </w:r>
          </w:p>
          <w:p w14:paraId="7A580B15" w14:textId="77777777" w:rsidR="00956C0F" w:rsidRPr="008B6995" w:rsidRDefault="00956C0F">
            <w:pPr>
              <w:adjustRightInd w:val="0"/>
              <w:snapToGrid w:val="0"/>
              <w:jc w:val="center"/>
              <w:rPr>
                <w:rFonts w:eastAsia="Meiryo" w:cs="Arial"/>
                <w:b/>
                <w:bCs/>
                <w:color w:val="333333"/>
                <w:sz w:val="16"/>
                <w:szCs w:val="16"/>
                <w:lang w:val="en-US" w:eastAsia="ja-JP"/>
              </w:rPr>
            </w:pPr>
            <w:r w:rsidRPr="005522A9">
              <w:rPr>
                <w:rFonts w:eastAsia="Meiryo" w:cs="Arial"/>
                <w:b/>
                <w:bCs/>
                <w:color w:val="333333"/>
                <w:sz w:val="16"/>
                <w:szCs w:val="16"/>
                <w:lang w:val="en-US" w:eastAsia="ja-JP"/>
              </w:rPr>
              <w:t xml:space="preserve">Reception / </w:t>
            </w:r>
            <w:r>
              <w:rPr>
                <w:rFonts w:eastAsia="Meiryo" w:cs="Arial"/>
                <w:b/>
                <w:bCs/>
                <w:color w:val="333333"/>
                <w:sz w:val="16"/>
                <w:szCs w:val="16"/>
                <w:lang w:val="en-US" w:eastAsia="ja-JP"/>
              </w:rPr>
              <w:t>Cashier</w:t>
            </w:r>
          </w:p>
        </w:tc>
        <w:tc>
          <w:tcPr>
            <w:tcW w:w="5103" w:type="dxa"/>
            <w:shd w:val="clear" w:color="auto" w:fill="FFFFFF"/>
            <w:tcMar>
              <w:top w:w="225" w:type="dxa"/>
              <w:left w:w="420" w:type="dxa"/>
              <w:bottom w:w="225" w:type="dxa"/>
              <w:right w:w="225" w:type="dxa"/>
            </w:tcMar>
            <w:hideMark/>
          </w:tcPr>
          <w:p w14:paraId="1EAE0B5C" w14:textId="77777777" w:rsidR="00956C0F" w:rsidRDefault="00956C0F">
            <w:pPr>
              <w:adjustRightInd w:val="0"/>
              <w:snapToGrid w:val="0"/>
              <w:rPr>
                <w:rFonts w:eastAsia="Meiryo" w:cs="Arial"/>
                <w:color w:val="333333"/>
                <w:sz w:val="16"/>
                <w:szCs w:val="16"/>
                <w:lang w:val="en-US" w:eastAsia="ja-JP"/>
              </w:rPr>
            </w:pPr>
            <w:r w:rsidRPr="008B6995">
              <w:rPr>
                <w:rFonts w:eastAsia="Meiryo" w:cs="Arial" w:hint="eastAsia"/>
                <w:color w:val="333333"/>
                <w:sz w:val="16"/>
                <w:szCs w:val="16"/>
                <w:lang w:val="en-US" w:eastAsia="ja-JP"/>
              </w:rPr>
              <w:t>総合受付、医事事務室、ごみ庫、警備室、機械式駐車場</w:t>
            </w:r>
          </w:p>
          <w:p w14:paraId="15F67D19" w14:textId="77777777" w:rsidR="00956C0F" w:rsidRPr="008B6995" w:rsidRDefault="00956C0F">
            <w:pPr>
              <w:adjustRightInd w:val="0"/>
              <w:snapToGrid w:val="0"/>
              <w:rPr>
                <w:rFonts w:eastAsia="Meiryo" w:cs="Arial"/>
                <w:color w:val="333333"/>
                <w:sz w:val="16"/>
                <w:szCs w:val="16"/>
                <w:lang w:val="en-US" w:eastAsia="ja-JP"/>
              </w:rPr>
            </w:pPr>
            <w:r w:rsidRPr="00EB0FBF">
              <w:rPr>
                <w:rFonts w:eastAsia="Meiryo" w:cs="Arial"/>
                <w:color w:val="333333"/>
                <w:sz w:val="16"/>
                <w:szCs w:val="16"/>
                <w:lang w:val="en-US" w:eastAsia="ja-JP"/>
              </w:rPr>
              <w:t>General Reception, Medical Office, Garbage Storage, Security Office, Mechanical Parking Lot</w:t>
            </w:r>
          </w:p>
        </w:tc>
      </w:tr>
      <w:tr w:rsidR="00956C0F" w:rsidRPr="00436E9F" w14:paraId="7ACBE2D3" w14:textId="77777777" w:rsidTr="00B008A6">
        <w:trPr>
          <w:trHeight w:val="334"/>
        </w:trPr>
        <w:tc>
          <w:tcPr>
            <w:tcW w:w="993" w:type="dxa"/>
            <w:tcBorders>
              <w:bottom w:val="single" w:sz="4" w:space="0" w:color="auto"/>
              <w:right w:val="single" w:sz="6" w:space="0" w:color="E6E6E6"/>
            </w:tcBorders>
            <w:shd w:val="clear" w:color="auto" w:fill="EFEFEF" w:themeFill="background2" w:themeFillTint="33"/>
            <w:tcMar>
              <w:top w:w="225" w:type="dxa"/>
              <w:left w:w="225" w:type="dxa"/>
              <w:bottom w:w="225" w:type="dxa"/>
              <w:right w:w="225" w:type="dxa"/>
            </w:tcMar>
            <w:vAlign w:val="center"/>
            <w:hideMark/>
          </w:tcPr>
          <w:p w14:paraId="60D540B5" w14:textId="77777777" w:rsidR="00956C0F" w:rsidRPr="008B6995" w:rsidRDefault="00956C0F">
            <w:pPr>
              <w:adjustRightInd w:val="0"/>
              <w:snapToGrid w:val="0"/>
              <w:jc w:val="center"/>
              <w:rPr>
                <w:rFonts w:eastAsia="Meiryo" w:cs="Arial"/>
                <w:b/>
                <w:bCs/>
                <w:color w:val="333333"/>
                <w:sz w:val="16"/>
                <w:szCs w:val="16"/>
                <w:lang w:val="en-US" w:eastAsia="ja-JP"/>
              </w:rPr>
            </w:pPr>
            <w:r w:rsidRPr="008B6995">
              <w:rPr>
                <w:rFonts w:eastAsia="Meiryo" w:cs="Arial"/>
                <w:b/>
                <w:bCs/>
                <w:color w:val="333333"/>
                <w:sz w:val="16"/>
                <w:szCs w:val="16"/>
                <w:lang w:val="en-US" w:eastAsia="ja-JP"/>
              </w:rPr>
              <w:t>B1F</w:t>
            </w:r>
          </w:p>
        </w:tc>
        <w:tc>
          <w:tcPr>
            <w:tcW w:w="1275" w:type="dxa"/>
            <w:tcBorders>
              <w:bottom w:val="single" w:sz="4" w:space="0" w:color="auto"/>
            </w:tcBorders>
            <w:shd w:val="clear" w:color="auto" w:fill="EFEFEF" w:themeFill="background2" w:themeFillTint="33"/>
            <w:vAlign w:val="center"/>
          </w:tcPr>
          <w:p w14:paraId="70205A55"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207.86 sqm /</w:t>
            </w:r>
          </w:p>
          <w:p w14:paraId="24367561" w14:textId="77777777" w:rsidR="00956C0F" w:rsidRPr="00436E9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62.87 tsubo</w:t>
            </w:r>
          </w:p>
        </w:tc>
        <w:tc>
          <w:tcPr>
            <w:tcW w:w="2410" w:type="dxa"/>
            <w:tcBorders>
              <w:bottom w:val="single" w:sz="4" w:space="0" w:color="auto"/>
              <w:right w:val="single" w:sz="6" w:space="0" w:color="E6E6E6"/>
            </w:tcBorders>
            <w:shd w:val="clear" w:color="auto" w:fill="F0F5FB"/>
            <w:tcMar>
              <w:top w:w="225" w:type="dxa"/>
              <w:left w:w="225" w:type="dxa"/>
              <w:bottom w:w="225" w:type="dxa"/>
              <w:right w:w="225" w:type="dxa"/>
            </w:tcMar>
            <w:vAlign w:val="center"/>
            <w:hideMark/>
          </w:tcPr>
          <w:p w14:paraId="5841BF83" w14:textId="77777777" w:rsidR="00956C0F" w:rsidRDefault="00956C0F">
            <w:pPr>
              <w:adjustRightInd w:val="0"/>
              <w:snapToGrid w:val="0"/>
              <w:jc w:val="center"/>
              <w:rPr>
                <w:rFonts w:eastAsia="Meiryo" w:cs="Arial"/>
                <w:b/>
                <w:bCs/>
                <w:color w:val="333333"/>
                <w:sz w:val="16"/>
                <w:szCs w:val="16"/>
                <w:lang w:val="en-US" w:eastAsia="ja-JP"/>
              </w:rPr>
            </w:pPr>
            <w:r w:rsidRPr="008B6995">
              <w:rPr>
                <w:rFonts w:eastAsia="Meiryo" w:cs="Arial" w:hint="eastAsia"/>
                <w:b/>
                <w:bCs/>
                <w:color w:val="333333"/>
                <w:sz w:val="16"/>
                <w:szCs w:val="16"/>
                <w:lang w:val="en-US" w:eastAsia="ja-JP"/>
              </w:rPr>
              <w:t>更衣室・機械室</w:t>
            </w:r>
          </w:p>
          <w:p w14:paraId="6D5CE40C" w14:textId="77777777" w:rsidR="00956C0F" w:rsidRPr="008B6995" w:rsidRDefault="00956C0F">
            <w:pPr>
              <w:adjustRightInd w:val="0"/>
              <w:snapToGrid w:val="0"/>
              <w:jc w:val="center"/>
              <w:rPr>
                <w:rFonts w:eastAsia="Meiryo" w:cs="Arial"/>
                <w:b/>
                <w:bCs/>
                <w:color w:val="333333"/>
                <w:sz w:val="16"/>
                <w:szCs w:val="16"/>
                <w:lang w:val="en-US" w:eastAsia="ja-JP"/>
              </w:rPr>
            </w:pPr>
            <w:r w:rsidRPr="003767D7">
              <w:rPr>
                <w:rFonts w:eastAsia="Meiryo" w:cs="Arial"/>
                <w:b/>
                <w:bCs/>
                <w:color w:val="333333"/>
                <w:sz w:val="16"/>
                <w:szCs w:val="16"/>
                <w:lang w:val="en-US" w:eastAsia="ja-JP"/>
              </w:rPr>
              <w:t>Changing room/machine room</w:t>
            </w:r>
          </w:p>
        </w:tc>
        <w:tc>
          <w:tcPr>
            <w:tcW w:w="5103" w:type="dxa"/>
            <w:tcBorders>
              <w:bottom w:val="single" w:sz="4" w:space="0" w:color="auto"/>
            </w:tcBorders>
            <w:shd w:val="clear" w:color="auto" w:fill="FFFFFF"/>
            <w:tcMar>
              <w:top w:w="225" w:type="dxa"/>
              <w:left w:w="420" w:type="dxa"/>
              <w:bottom w:w="225" w:type="dxa"/>
              <w:right w:w="225" w:type="dxa"/>
            </w:tcMar>
            <w:hideMark/>
          </w:tcPr>
          <w:p w14:paraId="1FA589F0" w14:textId="77777777" w:rsidR="00956C0F" w:rsidRDefault="00956C0F">
            <w:pPr>
              <w:adjustRightInd w:val="0"/>
              <w:snapToGrid w:val="0"/>
              <w:rPr>
                <w:rFonts w:eastAsia="Meiryo" w:cs="Arial"/>
                <w:color w:val="333333"/>
                <w:sz w:val="16"/>
                <w:szCs w:val="16"/>
                <w:lang w:val="en-US" w:eastAsia="ja-JP"/>
              </w:rPr>
            </w:pPr>
            <w:r w:rsidRPr="008B6995">
              <w:rPr>
                <w:rFonts w:eastAsia="Meiryo" w:cs="Arial" w:hint="eastAsia"/>
                <w:color w:val="333333"/>
                <w:sz w:val="16"/>
                <w:szCs w:val="16"/>
                <w:lang w:val="en-US" w:eastAsia="ja-JP"/>
              </w:rPr>
              <w:t>倉庫、更衣室</w:t>
            </w:r>
            <w:r w:rsidRPr="008B6995">
              <w:rPr>
                <w:rFonts w:eastAsia="Meiryo" w:cs="Arial"/>
                <w:color w:val="333333"/>
                <w:sz w:val="16"/>
                <w:szCs w:val="16"/>
                <w:lang w:val="en-US" w:eastAsia="ja-JP"/>
              </w:rPr>
              <w:t>2</w:t>
            </w:r>
            <w:r w:rsidRPr="008B6995">
              <w:rPr>
                <w:rFonts w:eastAsia="Meiryo" w:cs="Arial" w:hint="eastAsia"/>
                <w:color w:val="333333"/>
                <w:sz w:val="16"/>
                <w:szCs w:val="16"/>
                <w:lang w:val="en-US" w:eastAsia="ja-JP"/>
              </w:rPr>
              <w:t>室、霊安室、機械室</w:t>
            </w:r>
          </w:p>
          <w:p w14:paraId="2CA96D1E" w14:textId="77777777" w:rsidR="00956C0F" w:rsidRPr="008B6995" w:rsidRDefault="00956C0F">
            <w:pPr>
              <w:adjustRightInd w:val="0"/>
              <w:snapToGrid w:val="0"/>
              <w:rPr>
                <w:rFonts w:eastAsia="Meiryo" w:cs="Arial"/>
                <w:color w:val="333333"/>
                <w:sz w:val="16"/>
                <w:szCs w:val="16"/>
                <w:lang w:val="en-US" w:eastAsia="ja-JP"/>
              </w:rPr>
            </w:pPr>
            <w:r w:rsidRPr="00A12F19">
              <w:rPr>
                <w:rFonts w:eastAsia="Meiryo" w:cs="Arial"/>
                <w:color w:val="333333"/>
                <w:sz w:val="16"/>
                <w:szCs w:val="16"/>
                <w:lang w:val="en-US" w:eastAsia="ja-JP"/>
              </w:rPr>
              <w:t>Warehouse, 2 changing rooms, mortuary, machine room</w:t>
            </w:r>
          </w:p>
        </w:tc>
      </w:tr>
      <w:tr w:rsidR="00A526A2" w:rsidRPr="00436E9F" w14:paraId="6E23FC89" w14:textId="77777777" w:rsidTr="00A526A2">
        <w:trPr>
          <w:trHeight w:val="20"/>
        </w:trPr>
        <w:tc>
          <w:tcPr>
            <w:tcW w:w="993" w:type="dxa"/>
            <w:tcBorders>
              <w:top w:val="single" w:sz="4" w:space="0" w:color="auto"/>
              <w:right w:val="single" w:sz="6" w:space="0" w:color="E6E6E6"/>
            </w:tcBorders>
            <w:shd w:val="clear" w:color="auto" w:fill="EFEFEF" w:themeFill="background2" w:themeFillTint="33"/>
            <w:tcMar>
              <w:top w:w="225" w:type="dxa"/>
              <w:left w:w="225" w:type="dxa"/>
              <w:bottom w:w="225" w:type="dxa"/>
              <w:right w:w="225" w:type="dxa"/>
            </w:tcMar>
            <w:vAlign w:val="center"/>
          </w:tcPr>
          <w:p w14:paraId="7AC9AB11" w14:textId="77777777" w:rsidR="00956C0F" w:rsidRPr="004C5623" w:rsidRDefault="00956C0F">
            <w:pPr>
              <w:adjustRightInd w:val="0"/>
              <w:snapToGrid w:val="0"/>
              <w:jc w:val="center"/>
              <w:rPr>
                <w:rFonts w:eastAsia="Meiryo" w:cs="Arial"/>
                <w:b/>
                <w:bCs/>
                <w:color w:val="333333"/>
                <w:sz w:val="16"/>
                <w:szCs w:val="16"/>
                <w:lang w:val="en-US" w:eastAsia="ja-JP"/>
              </w:rPr>
            </w:pPr>
            <w:r>
              <w:rPr>
                <w:rFonts w:eastAsia="Meiryo" w:cs="Arial" w:hint="eastAsia"/>
                <w:b/>
                <w:bCs/>
                <w:color w:val="333333"/>
                <w:sz w:val="16"/>
                <w:szCs w:val="16"/>
                <w:lang w:val="en-US" w:eastAsia="ja-JP"/>
              </w:rPr>
              <w:t>T</w:t>
            </w:r>
            <w:r>
              <w:rPr>
                <w:rFonts w:eastAsia="Meiryo" w:cs="Arial"/>
                <w:b/>
                <w:bCs/>
                <w:color w:val="333333"/>
                <w:sz w:val="16"/>
                <w:szCs w:val="16"/>
                <w:lang w:val="en-US" w:eastAsia="ja-JP"/>
              </w:rPr>
              <w:t>otal</w:t>
            </w:r>
          </w:p>
        </w:tc>
        <w:tc>
          <w:tcPr>
            <w:tcW w:w="1275" w:type="dxa"/>
            <w:tcBorders>
              <w:top w:val="single" w:sz="4" w:space="0" w:color="auto"/>
            </w:tcBorders>
            <w:shd w:val="clear" w:color="auto" w:fill="EFEFEF" w:themeFill="background2" w:themeFillTint="33"/>
            <w:vAlign w:val="center"/>
          </w:tcPr>
          <w:p w14:paraId="25B4931A"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3,033.79 sqm /</w:t>
            </w:r>
          </w:p>
          <w:p w14:paraId="1B7C23E4" w14:textId="77777777" w:rsidR="00956C0F" w:rsidRDefault="00956C0F">
            <w:pPr>
              <w:adjustRightInd w:val="0"/>
              <w:snapToGrid w:val="0"/>
              <w:jc w:val="center"/>
              <w:rPr>
                <w:rFonts w:eastAsia="Meiryo" w:cs="Arial"/>
                <w:b/>
                <w:bCs/>
                <w:color w:val="333333"/>
                <w:sz w:val="16"/>
                <w:szCs w:val="16"/>
                <w:lang w:val="en-US" w:eastAsia="ja-JP"/>
              </w:rPr>
            </w:pPr>
            <w:r>
              <w:rPr>
                <w:rFonts w:eastAsia="Meiryo" w:cs="Arial"/>
                <w:b/>
                <w:bCs/>
                <w:color w:val="333333"/>
                <w:sz w:val="16"/>
                <w:szCs w:val="16"/>
                <w:lang w:val="en-US" w:eastAsia="ja-JP"/>
              </w:rPr>
              <w:t>917.74 tsubo</w:t>
            </w:r>
          </w:p>
        </w:tc>
        <w:tc>
          <w:tcPr>
            <w:tcW w:w="2410" w:type="dxa"/>
            <w:tcBorders>
              <w:top w:val="single" w:sz="4" w:space="0" w:color="auto"/>
              <w:right w:val="single" w:sz="6" w:space="0" w:color="E6E6E6"/>
            </w:tcBorders>
            <w:shd w:val="clear" w:color="auto" w:fill="F0F5FB"/>
            <w:tcMar>
              <w:top w:w="225" w:type="dxa"/>
              <w:left w:w="225" w:type="dxa"/>
              <w:bottom w:w="225" w:type="dxa"/>
              <w:right w:w="225" w:type="dxa"/>
            </w:tcMar>
            <w:vAlign w:val="center"/>
          </w:tcPr>
          <w:p w14:paraId="04799455" w14:textId="77777777" w:rsidR="00956C0F" w:rsidRPr="004C5623" w:rsidRDefault="00956C0F">
            <w:pPr>
              <w:adjustRightInd w:val="0"/>
              <w:snapToGrid w:val="0"/>
              <w:jc w:val="center"/>
              <w:rPr>
                <w:rFonts w:eastAsia="Meiryo" w:cs="Arial"/>
                <w:b/>
                <w:bCs/>
                <w:color w:val="333333"/>
                <w:sz w:val="16"/>
                <w:szCs w:val="16"/>
                <w:lang w:val="en-US" w:eastAsia="ja-JP"/>
              </w:rPr>
            </w:pPr>
          </w:p>
        </w:tc>
        <w:tc>
          <w:tcPr>
            <w:tcW w:w="5103" w:type="dxa"/>
            <w:tcBorders>
              <w:top w:val="single" w:sz="4" w:space="0" w:color="auto"/>
            </w:tcBorders>
            <w:shd w:val="clear" w:color="auto" w:fill="FFFFFF"/>
            <w:tcMar>
              <w:top w:w="225" w:type="dxa"/>
              <w:left w:w="420" w:type="dxa"/>
              <w:bottom w:w="225" w:type="dxa"/>
              <w:right w:w="225" w:type="dxa"/>
            </w:tcMar>
          </w:tcPr>
          <w:p w14:paraId="473C44B0" w14:textId="77777777" w:rsidR="00956C0F" w:rsidRPr="004C5623" w:rsidRDefault="00956C0F">
            <w:pPr>
              <w:adjustRightInd w:val="0"/>
              <w:snapToGrid w:val="0"/>
              <w:rPr>
                <w:rFonts w:eastAsia="Meiryo" w:cs="Arial"/>
                <w:color w:val="333333"/>
                <w:sz w:val="16"/>
                <w:szCs w:val="16"/>
                <w:lang w:val="en-US" w:eastAsia="ja-JP"/>
              </w:rPr>
            </w:pPr>
          </w:p>
        </w:tc>
      </w:tr>
    </w:tbl>
    <w:p w14:paraId="759C037C" w14:textId="77777777" w:rsidR="00956C0F" w:rsidRPr="00152A02" w:rsidRDefault="00956C0F" w:rsidP="00956C0F">
      <w:pPr>
        <w:jc w:val="both"/>
        <w:rPr>
          <w:rFonts w:cs="Arial"/>
          <w:i/>
          <w:color w:val="FF0000"/>
          <w:sz w:val="20"/>
        </w:rPr>
      </w:pPr>
    </w:p>
    <w:p w14:paraId="35D4B3A8" w14:textId="77777777" w:rsidR="00956C0F" w:rsidRPr="00DC41F3" w:rsidRDefault="00956C0F" w:rsidP="00BD50F6">
      <w:pPr>
        <w:ind w:left="360"/>
        <w:jc w:val="both"/>
        <w:rPr>
          <w:rFonts w:cs="Arial"/>
          <w:i/>
          <w:color w:val="FF0000"/>
          <w:sz w:val="20"/>
        </w:rPr>
      </w:pPr>
    </w:p>
    <w:p w14:paraId="714A7EE5" w14:textId="77777777" w:rsidR="00254851" w:rsidRPr="00DC41F3" w:rsidRDefault="00254851" w:rsidP="00254851">
      <w:pPr>
        <w:ind w:left="360"/>
        <w:rPr>
          <w:rFonts w:cs="Arial"/>
          <w:i/>
          <w:color w:val="FF0000"/>
          <w:sz w:val="20"/>
        </w:rPr>
      </w:pPr>
    </w:p>
    <w:p w14:paraId="51F3142C" w14:textId="3AC4DFB1"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Supporting Evidence</w:t>
      </w:r>
    </w:p>
    <w:p w14:paraId="2DC66A09" w14:textId="77777777" w:rsidR="00336946" w:rsidRPr="00336946" w:rsidRDefault="00336946" w:rsidP="00824FB3"/>
    <w:p w14:paraId="7559B4EC" w14:textId="77777777"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National Markets</w:t>
      </w:r>
    </w:p>
    <w:p w14:paraId="0D7EB2E1" w14:textId="76785E9D" w:rsidR="00254851" w:rsidRDefault="00254851" w:rsidP="00DC41F3">
      <w:pPr>
        <w:ind w:left="567"/>
        <w:jc w:val="both"/>
        <w:rPr>
          <w:rFonts w:cs="Arial"/>
          <w:i/>
          <w:color w:val="FF0000"/>
          <w:sz w:val="20"/>
          <w:szCs w:val="20"/>
        </w:rPr>
      </w:pPr>
    </w:p>
    <w:p w14:paraId="636933C4" w14:textId="7FF25FC7" w:rsidR="00B9497E" w:rsidRDefault="000F5E7D" w:rsidP="000F5E7D">
      <w:pPr>
        <w:numPr>
          <w:ilvl w:val="0"/>
          <w:numId w:val="4"/>
        </w:numPr>
        <w:ind w:left="862" w:hanging="431"/>
        <w:jc w:val="both"/>
        <w:rPr>
          <w:rFonts w:cs="Arial"/>
          <w:i/>
          <w:color w:val="141414" w:themeColor="text1"/>
          <w:sz w:val="20"/>
        </w:rPr>
      </w:pPr>
      <w:r w:rsidRPr="00263C63">
        <w:rPr>
          <w:rFonts w:cs="Arial"/>
          <w:i/>
          <w:color w:val="141414" w:themeColor="text1"/>
          <w:sz w:val="20"/>
        </w:rPr>
        <w:t xml:space="preserve">Prime Net </w:t>
      </w:r>
      <w:r w:rsidR="00472C21">
        <w:rPr>
          <w:rFonts w:cs="Arial"/>
          <w:i/>
          <w:color w:val="141414" w:themeColor="text1"/>
          <w:sz w:val="20"/>
        </w:rPr>
        <w:t xml:space="preserve">Office </w:t>
      </w:r>
      <w:r w:rsidRPr="00263C63">
        <w:rPr>
          <w:rFonts w:cs="Arial"/>
          <w:i/>
          <w:color w:val="141414" w:themeColor="text1"/>
          <w:sz w:val="20"/>
        </w:rPr>
        <w:t xml:space="preserve">Yields for Tokyo remained </w:t>
      </w:r>
      <w:r w:rsidRPr="00D004C7">
        <w:rPr>
          <w:rFonts w:cs="Arial"/>
          <w:i/>
          <w:color w:val="141414" w:themeColor="text1"/>
          <w:sz w:val="20"/>
        </w:rPr>
        <w:t xml:space="preserve">at </w:t>
      </w:r>
      <w:r w:rsidRPr="00BA014C">
        <w:rPr>
          <w:rFonts w:cs="Arial"/>
          <w:i/>
          <w:color w:val="141414" w:themeColor="text1"/>
          <w:sz w:val="20"/>
        </w:rPr>
        <w:t>2.</w:t>
      </w:r>
      <w:r w:rsidR="004D0086">
        <w:rPr>
          <w:rFonts w:cs="Arial"/>
          <w:i/>
          <w:color w:val="141414" w:themeColor="text1"/>
          <w:sz w:val="20"/>
        </w:rPr>
        <w:t>2</w:t>
      </w:r>
      <w:r w:rsidRPr="00BA014C">
        <w:rPr>
          <w:rFonts w:cs="Arial"/>
          <w:i/>
          <w:color w:val="141414" w:themeColor="text1"/>
          <w:sz w:val="20"/>
        </w:rPr>
        <w:t>5</w:t>
      </w:r>
      <w:r w:rsidRPr="00D004C7">
        <w:rPr>
          <w:rFonts w:cs="Arial"/>
          <w:i/>
          <w:color w:val="141414" w:themeColor="text1"/>
          <w:sz w:val="20"/>
        </w:rPr>
        <w:t>%</w:t>
      </w:r>
      <w:r w:rsidRPr="00263C63">
        <w:rPr>
          <w:rFonts w:cs="Arial"/>
          <w:i/>
          <w:color w:val="141414" w:themeColor="text1"/>
          <w:sz w:val="20"/>
        </w:rPr>
        <w:t xml:space="preserve"> as of Q</w:t>
      </w:r>
      <w:r>
        <w:rPr>
          <w:rFonts w:cs="Arial"/>
          <w:i/>
          <w:color w:val="141414" w:themeColor="text1"/>
          <w:sz w:val="20"/>
        </w:rPr>
        <w:t>2</w:t>
      </w:r>
      <w:r w:rsidRPr="00263C63">
        <w:rPr>
          <w:rFonts w:cs="Arial"/>
          <w:i/>
          <w:color w:val="141414" w:themeColor="text1"/>
          <w:sz w:val="20"/>
        </w:rPr>
        <w:t xml:space="preserve"> 202</w:t>
      </w:r>
      <w:r w:rsidR="004D0086">
        <w:rPr>
          <w:rFonts w:cs="Arial"/>
          <w:i/>
          <w:color w:val="141414" w:themeColor="text1"/>
          <w:sz w:val="20"/>
        </w:rPr>
        <w:t>3</w:t>
      </w:r>
      <w:r w:rsidRPr="00263C63">
        <w:rPr>
          <w:rFonts w:cs="Arial"/>
          <w:i/>
          <w:color w:val="141414" w:themeColor="text1"/>
          <w:sz w:val="20"/>
        </w:rPr>
        <w:t xml:space="preserve">, </w:t>
      </w:r>
      <w:r w:rsidR="006849FF">
        <w:rPr>
          <w:rFonts w:cs="Arial"/>
          <w:i/>
          <w:color w:val="141414" w:themeColor="text1"/>
          <w:sz w:val="20"/>
        </w:rPr>
        <w:t>having tightened fr</w:t>
      </w:r>
      <w:r w:rsidR="004571AA">
        <w:rPr>
          <w:rFonts w:cs="Arial"/>
          <w:i/>
          <w:color w:val="141414" w:themeColor="text1"/>
          <w:sz w:val="20"/>
        </w:rPr>
        <w:t>o</w:t>
      </w:r>
      <w:r w:rsidR="006849FF">
        <w:rPr>
          <w:rFonts w:cs="Arial"/>
          <w:i/>
          <w:color w:val="141414" w:themeColor="text1"/>
          <w:sz w:val="20"/>
        </w:rPr>
        <w:t xml:space="preserve">m </w:t>
      </w:r>
      <w:r w:rsidR="00472C21">
        <w:rPr>
          <w:rFonts w:cs="Arial"/>
          <w:i/>
          <w:color w:val="141414" w:themeColor="text1"/>
          <w:sz w:val="20"/>
        </w:rPr>
        <w:t xml:space="preserve">2.50% in Q4 2022, </w:t>
      </w:r>
      <w:r w:rsidRPr="00263C63">
        <w:rPr>
          <w:rFonts w:cs="Arial"/>
          <w:i/>
          <w:color w:val="141414" w:themeColor="text1"/>
          <w:sz w:val="20"/>
        </w:rPr>
        <w:t>according to PMA.</w:t>
      </w:r>
      <w:r w:rsidRPr="00F0141A">
        <w:rPr>
          <w:rFonts w:cs="Arial"/>
          <w:i/>
          <w:color w:val="141414" w:themeColor="text1"/>
          <w:sz w:val="20"/>
        </w:rPr>
        <w:t xml:space="preserve"> </w:t>
      </w:r>
      <w:r w:rsidR="00934B0D">
        <w:rPr>
          <w:rFonts w:cs="Arial"/>
          <w:i/>
          <w:color w:val="141414" w:themeColor="text1"/>
          <w:sz w:val="20"/>
        </w:rPr>
        <w:t>T</w:t>
      </w:r>
      <w:r w:rsidR="001B1DA8">
        <w:rPr>
          <w:rFonts w:cs="Arial"/>
          <w:i/>
          <w:color w:val="141414" w:themeColor="text1"/>
          <w:sz w:val="20"/>
        </w:rPr>
        <w:t>ransaction evidence</w:t>
      </w:r>
      <w:r w:rsidR="00934B0D">
        <w:rPr>
          <w:rFonts w:cs="Arial"/>
          <w:i/>
          <w:color w:val="141414" w:themeColor="text1"/>
          <w:sz w:val="20"/>
        </w:rPr>
        <w:t xml:space="preserve"> suggests that Grade B+ office assets are priced in the low-3% range</w:t>
      </w:r>
      <w:r w:rsidR="00B9497E">
        <w:rPr>
          <w:rFonts w:cs="Arial"/>
          <w:i/>
          <w:color w:val="141414" w:themeColor="text1"/>
          <w:sz w:val="20"/>
        </w:rPr>
        <w:t>.</w:t>
      </w:r>
    </w:p>
    <w:p w14:paraId="11F96FDC" w14:textId="7B74F20B" w:rsidR="000F5E7D" w:rsidRPr="0024320B" w:rsidRDefault="00B9497E" w:rsidP="000F5E7D">
      <w:pPr>
        <w:numPr>
          <w:ilvl w:val="0"/>
          <w:numId w:val="4"/>
        </w:numPr>
        <w:ind w:left="862" w:hanging="431"/>
        <w:jc w:val="both"/>
        <w:rPr>
          <w:rFonts w:cs="Arial"/>
          <w:i/>
          <w:color w:val="141414" w:themeColor="text1"/>
          <w:sz w:val="20"/>
        </w:rPr>
      </w:pPr>
      <w:r w:rsidRPr="0024320B">
        <w:rPr>
          <w:rFonts w:cs="Arial"/>
          <w:i/>
          <w:color w:val="141414" w:themeColor="text1"/>
          <w:sz w:val="20"/>
        </w:rPr>
        <w:t xml:space="preserve">In the absence of </w:t>
      </w:r>
      <w:r w:rsidR="008C762D" w:rsidRPr="0024320B">
        <w:rPr>
          <w:rFonts w:cs="Arial"/>
          <w:i/>
          <w:color w:val="141414" w:themeColor="text1"/>
          <w:sz w:val="20"/>
        </w:rPr>
        <w:t xml:space="preserve">publicly available </w:t>
      </w:r>
      <w:r w:rsidRPr="0024320B">
        <w:rPr>
          <w:rFonts w:cs="Arial"/>
          <w:i/>
          <w:color w:val="141414" w:themeColor="text1"/>
          <w:sz w:val="20"/>
        </w:rPr>
        <w:t>transaction data for healthcare assets</w:t>
      </w:r>
      <w:r w:rsidR="001B1DA8" w:rsidRPr="0024320B">
        <w:rPr>
          <w:rFonts w:cs="Arial"/>
          <w:i/>
          <w:color w:val="141414" w:themeColor="text1"/>
          <w:sz w:val="20"/>
        </w:rPr>
        <w:t xml:space="preserve">, </w:t>
      </w:r>
      <w:r w:rsidR="00936637" w:rsidRPr="0024320B">
        <w:rPr>
          <w:rFonts w:cs="Arial"/>
          <w:i/>
          <w:color w:val="141414" w:themeColor="text1"/>
          <w:sz w:val="20"/>
        </w:rPr>
        <w:t xml:space="preserve">the Japan team and sounding of third-party appraisers </w:t>
      </w:r>
      <w:r w:rsidR="008C762D" w:rsidRPr="0024320B">
        <w:rPr>
          <w:rFonts w:cs="Arial"/>
          <w:i/>
          <w:color w:val="141414" w:themeColor="text1"/>
          <w:sz w:val="20"/>
        </w:rPr>
        <w:t>suggest</w:t>
      </w:r>
      <w:r w:rsidR="00936637" w:rsidRPr="0024320B">
        <w:rPr>
          <w:rFonts w:cs="Arial"/>
          <w:i/>
          <w:color w:val="141414" w:themeColor="text1"/>
          <w:sz w:val="20"/>
        </w:rPr>
        <w:t xml:space="preserve"> that the </w:t>
      </w:r>
      <w:r w:rsidR="000F5E7D" w:rsidRPr="0024320B">
        <w:rPr>
          <w:rFonts w:cs="Arial"/>
          <w:i/>
          <w:color w:val="141414" w:themeColor="text1"/>
          <w:sz w:val="20"/>
        </w:rPr>
        <w:t xml:space="preserve">yield spread for </w:t>
      </w:r>
      <w:r w:rsidR="00C42BAF">
        <w:rPr>
          <w:rFonts w:cs="Arial"/>
          <w:i/>
          <w:color w:val="141414" w:themeColor="text1"/>
          <w:sz w:val="20"/>
        </w:rPr>
        <w:t xml:space="preserve">hospital-type </w:t>
      </w:r>
      <w:r w:rsidR="0016390C" w:rsidRPr="0024320B">
        <w:rPr>
          <w:rFonts w:cs="Arial"/>
          <w:i/>
          <w:color w:val="141414" w:themeColor="text1"/>
          <w:sz w:val="20"/>
        </w:rPr>
        <w:t xml:space="preserve">healthcare assets </w:t>
      </w:r>
      <w:r w:rsidR="000F5E7D" w:rsidRPr="0024320B">
        <w:rPr>
          <w:rFonts w:cs="Arial"/>
          <w:i/>
          <w:color w:val="141414" w:themeColor="text1"/>
          <w:sz w:val="20"/>
        </w:rPr>
        <w:t xml:space="preserve">is </w:t>
      </w:r>
      <w:r w:rsidR="000F5E7D" w:rsidRPr="00C42BAF">
        <w:rPr>
          <w:rFonts w:cs="Arial"/>
          <w:i/>
          <w:color w:val="141414" w:themeColor="text1"/>
          <w:sz w:val="20"/>
        </w:rPr>
        <w:t>30-</w:t>
      </w:r>
      <w:r w:rsidR="003F3763" w:rsidRPr="00B008A6">
        <w:rPr>
          <w:rFonts w:cs="Arial"/>
          <w:i/>
          <w:color w:val="141414" w:themeColor="text1"/>
          <w:sz w:val="20"/>
        </w:rPr>
        <w:t>7</w:t>
      </w:r>
      <w:r w:rsidR="000F5E7D" w:rsidRPr="00C42BAF">
        <w:rPr>
          <w:rFonts w:cs="Arial"/>
          <w:i/>
          <w:color w:val="141414" w:themeColor="text1"/>
          <w:sz w:val="20"/>
        </w:rPr>
        <w:t>0 bps</w:t>
      </w:r>
      <w:r w:rsidR="000F5E7D" w:rsidRPr="0024320B">
        <w:rPr>
          <w:rFonts w:cs="Arial"/>
          <w:i/>
          <w:color w:val="141414" w:themeColor="text1"/>
          <w:sz w:val="20"/>
        </w:rPr>
        <w:t xml:space="preserve"> higher </w:t>
      </w:r>
      <w:r w:rsidR="008C762D" w:rsidRPr="0024320B">
        <w:rPr>
          <w:rFonts w:cs="Arial"/>
          <w:i/>
          <w:color w:val="141414" w:themeColor="text1"/>
          <w:sz w:val="20"/>
        </w:rPr>
        <w:t xml:space="preserve">than </w:t>
      </w:r>
      <w:r w:rsidR="000F5E7D" w:rsidRPr="0024320B">
        <w:rPr>
          <w:rFonts w:cs="Arial"/>
          <w:i/>
          <w:color w:val="141414" w:themeColor="text1"/>
          <w:sz w:val="20"/>
        </w:rPr>
        <w:t>similar</w:t>
      </w:r>
      <w:r w:rsidR="000974B8" w:rsidRPr="0024320B">
        <w:rPr>
          <w:rFonts w:cs="Arial"/>
          <w:i/>
          <w:color w:val="141414" w:themeColor="text1"/>
          <w:sz w:val="20"/>
        </w:rPr>
        <w:t>-scale</w:t>
      </w:r>
      <w:r w:rsidR="000F5E7D" w:rsidRPr="0024320B">
        <w:rPr>
          <w:rFonts w:cs="Arial"/>
          <w:i/>
          <w:color w:val="141414" w:themeColor="text1"/>
          <w:sz w:val="20"/>
        </w:rPr>
        <w:t xml:space="preserve"> Grade B+ </w:t>
      </w:r>
      <w:r w:rsidR="000974B8" w:rsidRPr="0024320B">
        <w:rPr>
          <w:rFonts w:cs="Arial"/>
          <w:i/>
          <w:color w:val="141414" w:themeColor="text1"/>
          <w:sz w:val="20"/>
        </w:rPr>
        <w:t xml:space="preserve">office </w:t>
      </w:r>
      <w:r w:rsidR="000F5E7D" w:rsidRPr="0024320B">
        <w:rPr>
          <w:rFonts w:cs="Arial"/>
          <w:i/>
          <w:color w:val="141414" w:themeColor="text1"/>
          <w:sz w:val="20"/>
        </w:rPr>
        <w:t>assets in Tokyo.</w:t>
      </w:r>
    </w:p>
    <w:p w14:paraId="2944F5EF" w14:textId="099B92FE" w:rsidR="000F5E7D" w:rsidRPr="00263C63" w:rsidRDefault="000F5E7D" w:rsidP="000F5E7D">
      <w:pPr>
        <w:numPr>
          <w:ilvl w:val="0"/>
          <w:numId w:val="4"/>
        </w:numPr>
        <w:ind w:left="862" w:hanging="431"/>
        <w:jc w:val="both"/>
        <w:rPr>
          <w:rFonts w:cs="Arial"/>
          <w:i/>
          <w:color w:val="141414" w:themeColor="text1"/>
          <w:sz w:val="20"/>
        </w:rPr>
      </w:pPr>
      <w:r w:rsidRPr="00263C63">
        <w:rPr>
          <w:rFonts w:cs="Arial"/>
          <w:i/>
          <w:color w:val="141414" w:themeColor="text1"/>
          <w:sz w:val="20"/>
        </w:rPr>
        <w:lastRenderedPageBreak/>
        <w:t xml:space="preserve">The </w:t>
      </w:r>
      <w:r>
        <w:rPr>
          <w:rFonts w:cs="Arial"/>
          <w:i/>
          <w:color w:val="141414" w:themeColor="text1"/>
          <w:sz w:val="20"/>
        </w:rPr>
        <w:t>stabilized</w:t>
      </w:r>
      <w:r w:rsidRPr="00263C63">
        <w:rPr>
          <w:rFonts w:cs="Arial"/>
          <w:i/>
          <w:color w:val="141414" w:themeColor="text1"/>
          <w:sz w:val="20"/>
        </w:rPr>
        <w:t xml:space="preserve"> entry yield for the subject property based on the discounted purchase price is </w:t>
      </w:r>
      <w:r w:rsidRPr="00BA014C">
        <w:rPr>
          <w:rFonts w:cs="Arial"/>
          <w:i/>
          <w:color w:val="141414" w:themeColor="text1"/>
          <w:sz w:val="20"/>
        </w:rPr>
        <w:t>4.</w:t>
      </w:r>
      <w:r w:rsidR="00063068">
        <w:rPr>
          <w:rFonts w:cs="Arial"/>
          <w:i/>
          <w:color w:val="141414" w:themeColor="text1"/>
          <w:sz w:val="20"/>
        </w:rPr>
        <w:t>6</w:t>
      </w:r>
      <w:r w:rsidR="00BB717F">
        <w:rPr>
          <w:rFonts w:cs="Arial"/>
          <w:i/>
          <w:color w:val="141414" w:themeColor="text1"/>
          <w:sz w:val="20"/>
        </w:rPr>
        <w:t>4</w:t>
      </w:r>
      <w:r w:rsidRPr="00263C63">
        <w:rPr>
          <w:rFonts w:cs="Arial"/>
          <w:i/>
          <w:color w:val="141414" w:themeColor="text1"/>
          <w:sz w:val="20"/>
        </w:rPr>
        <w:t xml:space="preserve">%, approximately </w:t>
      </w:r>
      <w:r>
        <w:rPr>
          <w:rFonts w:cs="Arial"/>
          <w:i/>
          <w:color w:val="141414" w:themeColor="text1"/>
          <w:sz w:val="20"/>
        </w:rPr>
        <w:t>2</w:t>
      </w:r>
      <w:r w:rsidR="000730B6">
        <w:rPr>
          <w:rFonts w:cs="Arial"/>
          <w:i/>
          <w:color w:val="141414" w:themeColor="text1"/>
          <w:sz w:val="20"/>
        </w:rPr>
        <w:t>39</w:t>
      </w:r>
      <w:r w:rsidRPr="00263C63">
        <w:rPr>
          <w:rFonts w:cs="Arial"/>
          <w:i/>
          <w:color w:val="141414" w:themeColor="text1"/>
          <w:sz w:val="20"/>
        </w:rPr>
        <w:t xml:space="preserve"> bps higher than Tokyo Prime Yield. Based on the underwritten exit NOI cap rate</w:t>
      </w:r>
      <w:r>
        <w:rPr>
          <w:rFonts w:cs="Arial"/>
          <w:i/>
          <w:color w:val="141414" w:themeColor="text1"/>
          <w:sz w:val="20"/>
        </w:rPr>
        <w:t xml:space="preserve"> </w:t>
      </w:r>
      <w:r w:rsidRPr="00217B83">
        <w:rPr>
          <w:rFonts w:cs="Arial"/>
          <w:i/>
          <w:color w:val="141414" w:themeColor="text1"/>
          <w:sz w:val="20"/>
        </w:rPr>
        <w:t xml:space="preserve">of </w:t>
      </w:r>
      <w:r w:rsidRPr="00BA014C">
        <w:rPr>
          <w:rFonts w:cs="Arial"/>
          <w:i/>
          <w:color w:val="141414" w:themeColor="text1"/>
          <w:sz w:val="20"/>
        </w:rPr>
        <w:t>3.</w:t>
      </w:r>
      <w:r w:rsidR="00F17894">
        <w:rPr>
          <w:rFonts w:cs="Arial"/>
          <w:i/>
          <w:color w:val="141414" w:themeColor="text1"/>
          <w:sz w:val="20"/>
        </w:rPr>
        <w:t>8</w:t>
      </w:r>
      <w:r w:rsidRPr="00BA014C">
        <w:rPr>
          <w:rFonts w:cs="Arial"/>
          <w:i/>
          <w:color w:val="141414" w:themeColor="text1"/>
          <w:sz w:val="20"/>
        </w:rPr>
        <w:t>%</w:t>
      </w:r>
      <w:r w:rsidRPr="00217B83">
        <w:rPr>
          <w:rFonts w:cs="Arial"/>
          <w:i/>
          <w:color w:val="141414" w:themeColor="text1"/>
          <w:sz w:val="20"/>
        </w:rPr>
        <w:t>, the</w:t>
      </w:r>
      <w:r w:rsidRPr="00263C63">
        <w:rPr>
          <w:rFonts w:cs="Arial"/>
          <w:i/>
          <w:color w:val="141414" w:themeColor="text1"/>
          <w:sz w:val="20"/>
        </w:rPr>
        <w:t xml:space="preserve"> asset is </w:t>
      </w:r>
      <w:r w:rsidRPr="00BF3148">
        <w:rPr>
          <w:rFonts w:cs="Arial"/>
          <w:i/>
          <w:color w:val="141414" w:themeColor="text1"/>
          <w:sz w:val="20"/>
        </w:rPr>
        <w:t xml:space="preserve">approximately </w:t>
      </w:r>
      <w:r w:rsidRPr="00BA014C">
        <w:rPr>
          <w:rFonts w:cs="Arial"/>
          <w:i/>
          <w:color w:val="141414" w:themeColor="text1"/>
          <w:sz w:val="20"/>
        </w:rPr>
        <w:t>1</w:t>
      </w:r>
      <w:r w:rsidR="00E10033">
        <w:rPr>
          <w:rFonts w:cs="Arial"/>
          <w:i/>
          <w:color w:val="141414" w:themeColor="text1"/>
          <w:sz w:val="20"/>
        </w:rPr>
        <w:t>75</w:t>
      </w:r>
      <w:r w:rsidRPr="00BA014C">
        <w:rPr>
          <w:rFonts w:cs="Arial"/>
          <w:i/>
          <w:color w:val="141414" w:themeColor="text1"/>
          <w:sz w:val="20"/>
        </w:rPr>
        <w:t xml:space="preserve"> bps </w:t>
      </w:r>
      <w:r w:rsidRPr="00BF3148">
        <w:rPr>
          <w:rFonts w:cs="Arial"/>
          <w:i/>
          <w:color w:val="141414" w:themeColor="text1"/>
          <w:sz w:val="20"/>
        </w:rPr>
        <w:t>higher</w:t>
      </w:r>
      <w:r w:rsidRPr="00650B81">
        <w:rPr>
          <w:rFonts w:cs="Arial"/>
          <w:i/>
          <w:color w:val="141414" w:themeColor="text1"/>
          <w:sz w:val="20"/>
        </w:rPr>
        <w:t xml:space="preserve"> </w:t>
      </w:r>
      <w:r w:rsidRPr="00770C97">
        <w:rPr>
          <w:rFonts w:cs="Arial"/>
          <w:i/>
          <w:color w:val="141414" w:themeColor="text1"/>
          <w:sz w:val="20"/>
        </w:rPr>
        <w:t>than the prime benchmark yield</w:t>
      </w:r>
      <w:r w:rsidRPr="00B70EA2">
        <w:rPr>
          <w:rFonts w:cs="Arial"/>
          <w:i/>
          <w:color w:val="141414" w:themeColor="text1"/>
          <w:sz w:val="20"/>
        </w:rPr>
        <w:t xml:space="preserve">. </w:t>
      </w:r>
    </w:p>
    <w:p w14:paraId="6265229C" w14:textId="56CEB156" w:rsidR="005837CB" w:rsidRPr="00976C32" w:rsidRDefault="0046415C">
      <w:pPr>
        <w:numPr>
          <w:ilvl w:val="0"/>
          <w:numId w:val="4"/>
        </w:numPr>
        <w:ind w:left="862" w:hanging="431"/>
        <w:jc w:val="both"/>
        <w:rPr>
          <w:rFonts w:cs="Arial"/>
          <w:i/>
          <w:color w:val="141414" w:themeColor="text1"/>
        </w:rPr>
      </w:pPr>
      <w:r w:rsidRPr="651D74F8">
        <w:rPr>
          <w:rFonts w:cs="Arial"/>
          <w:i/>
          <w:color w:val="141414" w:themeColor="text1"/>
          <w:sz w:val="20"/>
          <w:szCs w:val="20"/>
        </w:rPr>
        <w:t xml:space="preserve">Given that </w:t>
      </w:r>
      <w:r w:rsidR="005837CB" w:rsidRPr="00B008A6">
        <w:rPr>
          <w:rFonts w:cs="Arial"/>
          <w:i/>
          <w:color w:val="141414" w:themeColor="text1"/>
          <w:sz w:val="20"/>
          <w:szCs w:val="20"/>
        </w:rPr>
        <w:t>interest rates are generally expected to remain stable at current low levels and there is continued focus among institutional investors on the core</w:t>
      </w:r>
      <w:r w:rsidR="00341B5A" w:rsidRPr="651D74F8">
        <w:rPr>
          <w:rFonts w:cs="Arial"/>
          <w:i/>
          <w:color w:val="141414" w:themeColor="text1"/>
          <w:sz w:val="20"/>
          <w:szCs w:val="20"/>
        </w:rPr>
        <w:t>-type investments in Japan</w:t>
      </w:r>
      <w:r w:rsidR="005837CB" w:rsidRPr="00B008A6">
        <w:rPr>
          <w:rFonts w:cs="Arial"/>
          <w:i/>
          <w:color w:val="141414" w:themeColor="text1"/>
          <w:sz w:val="20"/>
          <w:szCs w:val="20"/>
        </w:rPr>
        <w:t xml:space="preserve">, market cap rates are expected to remain </w:t>
      </w:r>
      <w:r w:rsidR="00577B97" w:rsidRPr="651D74F8">
        <w:rPr>
          <w:rFonts w:cs="Arial"/>
          <w:i/>
          <w:color w:val="141414" w:themeColor="text1"/>
          <w:sz w:val="20"/>
          <w:szCs w:val="20"/>
        </w:rPr>
        <w:t xml:space="preserve">broadly </w:t>
      </w:r>
      <w:r w:rsidR="005837CB" w:rsidRPr="00B008A6">
        <w:rPr>
          <w:rFonts w:cs="Arial"/>
          <w:i/>
          <w:color w:val="141414" w:themeColor="text1"/>
          <w:sz w:val="20"/>
          <w:szCs w:val="20"/>
        </w:rPr>
        <w:t>stable over the short- to mid-term.</w:t>
      </w:r>
    </w:p>
    <w:p w14:paraId="07D26050" w14:textId="6BBD51D3" w:rsidR="00976C32" w:rsidRPr="00B008A6" w:rsidRDefault="00976C32" w:rsidP="00B008A6">
      <w:pPr>
        <w:numPr>
          <w:ilvl w:val="0"/>
          <w:numId w:val="4"/>
        </w:numPr>
        <w:ind w:left="862" w:hanging="431"/>
        <w:jc w:val="both"/>
        <w:rPr>
          <w:rFonts w:cs="Arial"/>
          <w:i/>
          <w:color w:val="141414" w:themeColor="text1"/>
          <w:sz w:val="20"/>
        </w:rPr>
      </w:pPr>
      <w:r w:rsidRPr="00B008A6">
        <w:rPr>
          <w:rFonts w:cs="Arial"/>
          <w:i/>
          <w:sz w:val="20"/>
          <w:szCs w:val="20"/>
        </w:rPr>
        <w:t>Forecasts indicate that current inflationary pressures are cost-driven and likely to be transitory.</w:t>
      </w:r>
    </w:p>
    <w:p w14:paraId="3AE67B54" w14:textId="77777777" w:rsidR="003904EB" w:rsidRPr="007C1D0E" w:rsidRDefault="003904EB" w:rsidP="00DC41F3">
      <w:pPr>
        <w:ind w:left="567"/>
        <w:jc w:val="both"/>
        <w:rPr>
          <w:rFonts w:cs="Arial"/>
          <w:i/>
          <w:color w:val="FF0000"/>
          <w:sz w:val="20"/>
          <w:szCs w:val="20"/>
        </w:rPr>
      </w:pPr>
    </w:p>
    <w:p w14:paraId="199CAE97" w14:textId="2FDD317C" w:rsidR="00982998" w:rsidRDefault="00982998" w:rsidP="006E5223">
      <w:pPr>
        <w:jc w:val="both"/>
        <w:rPr>
          <w:rFonts w:cs="Arial"/>
          <w:i/>
          <w:color w:val="FF0000"/>
          <w:sz w:val="20"/>
          <w:szCs w:val="20"/>
        </w:rPr>
      </w:pPr>
    </w:p>
    <w:p w14:paraId="2056B064" w14:textId="1D5D1593" w:rsidR="00F969D9" w:rsidRPr="003904EB" w:rsidRDefault="00F969D9" w:rsidP="00F969D9">
      <w:pPr>
        <w:jc w:val="center"/>
        <w:rPr>
          <w:rFonts w:cs="Arial"/>
          <w:i/>
          <w:sz w:val="20"/>
        </w:rPr>
      </w:pPr>
      <w:r w:rsidRPr="003904EB">
        <w:rPr>
          <w:rFonts w:cs="Arial"/>
          <w:i/>
          <w:sz w:val="20"/>
        </w:rPr>
        <w:t>Chart 1: Subject deal cap rates</w:t>
      </w:r>
      <w:r w:rsidR="008C1991" w:rsidRPr="003904EB">
        <w:rPr>
          <w:rFonts w:cs="Arial"/>
          <w:i/>
          <w:sz w:val="20"/>
        </w:rPr>
        <w:t xml:space="preserve"> </w:t>
      </w:r>
      <w:r w:rsidR="004C1614" w:rsidRPr="003904EB">
        <w:rPr>
          <w:rFonts w:cs="Arial"/>
          <w:i/>
          <w:sz w:val="20"/>
        </w:rPr>
        <w:t>v</w:t>
      </w:r>
      <w:r w:rsidR="008C1991" w:rsidRPr="003904EB">
        <w:rPr>
          <w:rFonts w:cs="Arial"/>
          <w:i/>
          <w:sz w:val="20"/>
        </w:rPr>
        <w:t>s.</w:t>
      </w:r>
      <w:r w:rsidRPr="003904EB">
        <w:rPr>
          <w:rFonts w:cs="Arial"/>
          <w:i/>
          <w:sz w:val="20"/>
        </w:rPr>
        <w:t xml:space="preserve"> </w:t>
      </w:r>
      <w:r w:rsidR="008C1991" w:rsidRPr="003904EB">
        <w:rPr>
          <w:rFonts w:cs="Arial"/>
          <w:i/>
          <w:sz w:val="20"/>
        </w:rPr>
        <w:t>Tokyo</w:t>
      </w:r>
      <w:r w:rsidRPr="003904EB">
        <w:rPr>
          <w:rFonts w:cs="Arial"/>
          <w:i/>
          <w:sz w:val="20"/>
        </w:rPr>
        <w:t xml:space="preserve"> prime office market cap rates and 10-year JGB</w:t>
      </w:r>
      <w:r w:rsidR="00334DDB" w:rsidRPr="003904EB">
        <w:rPr>
          <w:rFonts w:cs="Arial"/>
          <w:i/>
          <w:sz w:val="20"/>
        </w:rPr>
        <w:t xml:space="preserve"> yield</w:t>
      </w:r>
      <w:r w:rsidRPr="003904EB">
        <w:rPr>
          <w:rFonts w:cs="Arial"/>
          <w:i/>
          <w:sz w:val="20"/>
        </w:rPr>
        <w:t xml:space="preserve">s, </w:t>
      </w:r>
      <w:r w:rsidRPr="00B008A6">
        <w:rPr>
          <w:rFonts w:cs="Arial"/>
          <w:i/>
          <w:sz w:val="20"/>
        </w:rPr>
        <w:t>2013-</w:t>
      </w:r>
      <w:proofErr w:type="gramStart"/>
      <w:r w:rsidRPr="00B008A6">
        <w:rPr>
          <w:rFonts w:cs="Arial"/>
          <w:i/>
          <w:sz w:val="20"/>
        </w:rPr>
        <w:t>2027F</w:t>
      </w:r>
      <w:proofErr w:type="gramEnd"/>
    </w:p>
    <w:p w14:paraId="0C3F0F90" w14:textId="77777777" w:rsidR="00F969D9" w:rsidRPr="003904EB" w:rsidRDefault="00F969D9" w:rsidP="006E5223">
      <w:pPr>
        <w:jc w:val="both"/>
        <w:rPr>
          <w:rFonts w:cs="Arial"/>
          <w:i/>
          <w:color w:val="FF0000"/>
          <w:sz w:val="20"/>
          <w:szCs w:val="20"/>
        </w:rPr>
      </w:pPr>
    </w:p>
    <w:p w14:paraId="442AEE04" w14:textId="0697DE35" w:rsidR="00457949" w:rsidRDefault="00E85EB0" w:rsidP="00457949">
      <w:pPr>
        <w:jc w:val="both"/>
        <w:rPr>
          <w:rFonts w:cs="Arial"/>
          <w:i/>
          <w:color w:val="141414" w:themeColor="text1"/>
          <w:sz w:val="20"/>
          <w:szCs w:val="20"/>
        </w:rPr>
      </w:pPr>
      <w:r w:rsidRPr="009D530D">
        <w:rPr>
          <w:noProof/>
        </w:rPr>
        <mc:AlternateContent>
          <mc:Choice Requires="wps">
            <w:drawing>
              <wp:anchor distT="0" distB="0" distL="114300" distR="114300" simplePos="0" relativeHeight="251658240" behindDoc="0" locked="0" layoutInCell="1" allowOverlap="1" wp14:anchorId="79060CDA" wp14:editId="577D50AD">
                <wp:simplePos x="0" y="0"/>
                <wp:positionH relativeFrom="margin">
                  <wp:posOffset>3012440</wp:posOffset>
                </wp:positionH>
                <wp:positionV relativeFrom="paragraph">
                  <wp:posOffset>149225</wp:posOffset>
                </wp:positionV>
                <wp:extent cx="22860" cy="1970405"/>
                <wp:effectExtent l="0" t="0" r="34290" b="10795"/>
                <wp:wrapNone/>
                <wp:docPr id="96499299" name="Straight Connector 96499299"/>
                <wp:cNvGraphicFramePr/>
                <a:graphic xmlns:a="http://schemas.openxmlformats.org/drawingml/2006/main">
                  <a:graphicData uri="http://schemas.microsoft.com/office/word/2010/wordprocessingShape">
                    <wps:wsp>
                      <wps:cNvCnPr/>
                      <wps:spPr>
                        <a:xfrm flipH="1" flipV="1">
                          <a:off x="0" y="0"/>
                          <a:ext cx="22860" cy="197040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5AFF0E" id="Straight Connector 96499299" o:spid="_x0000_s1026" style="position:absolute;flip:x y;z-index:251658240;visibility:visible;mso-wrap-style:square;mso-wrap-distance-left:9pt;mso-wrap-distance-top:0;mso-wrap-distance-right:9pt;mso-wrap-distance-bottom:0;mso-position-horizontal:absolute;mso-position-horizontal-relative:margin;mso-position-vertical:absolute;mso-position-vertical-relative:text" from="237.2pt,11.75pt" to="239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" strokecolor="#b3b3b3 [3214]">
                <w10:wrap anchorx="margin"/>
              </v:line>
            </w:pict>
          </mc:Fallback>
        </mc:AlternateContent>
      </w:r>
      <w:r w:rsidR="00457949" w:rsidRPr="00B008A6">
        <w:rPr>
          <w:rFonts w:cs="Arial"/>
          <w:b/>
          <w:i/>
          <w:color w:val="141414" w:themeColor="text1"/>
          <w:sz w:val="20"/>
          <w:szCs w:val="20"/>
        </w:rPr>
        <w:t xml:space="preserve"> </w:t>
      </w:r>
      <w:r w:rsidR="004C1614" w:rsidRPr="009D530D">
        <w:rPr>
          <w:rFonts w:cs="Arial"/>
          <w:b/>
          <w:i/>
          <w:color w:val="141414" w:themeColor="text1"/>
          <w:sz w:val="20"/>
          <w:szCs w:val="20"/>
        </w:rPr>
        <w:t xml:space="preserve">   </w:t>
      </w:r>
      <w:r w:rsidR="00457949" w:rsidRPr="00B008A6">
        <w:rPr>
          <w:rFonts w:cs="Arial"/>
          <w:i/>
          <w:color w:val="141414" w:themeColor="text1"/>
          <w:sz w:val="20"/>
          <w:szCs w:val="20"/>
        </w:rPr>
        <w:t>(%)</w:t>
      </w:r>
    </w:p>
    <w:p w14:paraId="684FEF33" w14:textId="624DF101" w:rsidR="009D530D" w:rsidRDefault="00056DF0" w:rsidP="00457949">
      <w:pPr>
        <w:jc w:val="both"/>
        <w:rPr>
          <w:rFonts w:cs="Arial"/>
          <w:i/>
          <w:color w:val="141414" w:themeColor="text1"/>
          <w:sz w:val="20"/>
          <w:szCs w:val="20"/>
        </w:rPr>
      </w:pPr>
      <w:r w:rsidRPr="009D530D">
        <w:rPr>
          <w:noProof/>
        </w:rPr>
        <mc:AlternateContent>
          <mc:Choice Requires="wps">
            <w:drawing>
              <wp:anchor distT="0" distB="0" distL="114300" distR="114300" simplePos="0" relativeHeight="251658243" behindDoc="0" locked="0" layoutInCell="1" allowOverlap="1" wp14:anchorId="773B4D1F" wp14:editId="23F28EE9">
                <wp:simplePos x="0" y="0"/>
                <wp:positionH relativeFrom="column">
                  <wp:posOffset>4194810</wp:posOffset>
                </wp:positionH>
                <wp:positionV relativeFrom="paragraph">
                  <wp:posOffset>469900</wp:posOffset>
                </wp:positionV>
                <wp:extent cx="1771650" cy="276225"/>
                <wp:effectExtent l="0" t="0" r="0" b="0"/>
                <wp:wrapNone/>
                <wp:docPr id="2034149376" name="Text Box 2034149376"/>
                <wp:cNvGraphicFramePr/>
                <a:graphic xmlns:a="http://schemas.openxmlformats.org/drawingml/2006/main">
                  <a:graphicData uri="http://schemas.microsoft.com/office/word/2010/wordprocessingShape">
                    <wps:wsp>
                      <wps:cNvSpPr txBox="1"/>
                      <wps:spPr>
                        <a:xfrm>
                          <a:off x="0" y="0"/>
                          <a:ext cx="1771650" cy="276225"/>
                        </a:xfrm>
                        <a:prstGeom prst="rect">
                          <a:avLst/>
                        </a:prstGeom>
                        <a:noFill/>
                        <a:ln w="6350">
                          <a:noFill/>
                        </a:ln>
                      </wps:spPr>
                      <wps:txbx>
                        <w:txbxContent>
                          <w:p w14:paraId="465CCDEA" w14:textId="77777777" w:rsidR="00761FCB" w:rsidRPr="005E4CCE" w:rsidRDefault="00761FCB" w:rsidP="00761FCB">
                            <w:pPr>
                              <w:rPr>
                                <w:color w:val="BD2345" w:themeColor="accent3"/>
                                <w:sz w:val="18"/>
                                <w:szCs w:val="18"/>
                                <w:lang w:val="en-US"/>
                              </w:rPr>
                            </w:pPr>
                            <w:r w:rsidRPr="005E4CCE">
                              <w:rPr>
                                <w:rFonts w:ascii="Wingdings" w:eastAsia="Wingdings" w:hAnsi="Wingdings" w:cs="Wingdings"/>
                                <w:noProof/>
                                <w:color w:val="BD2345" w:themeColor="accent3"/>
                                <w:sz w:val="18"/>
                                <w:szCs w:val="18"/>
                                <w:lang w:val="en-US"/>
                              </w:rPr>
                              <w:t>ß</w:t>
                            </w:r>
                            <w:r w:rsidRPr="005E4CCE">
                              <w:rPr>
                                <w:noProof/>
                                <w:color w:val="BD2345" w:themeColor="accent3"/>
                                <w:sz w:val="18"/>
                                <w:szCs w:val="18"/>
                                <w:lang w:val="en-US"/>
                              </w:rPr>
                              <w:t xml:space="preserve"> </w:t>
                            </w:r>
                            <w:r w:rsidRPr="005E4CCE">
                              <w:rPr>
                                <w:color w:val="BD2345" w:themeColor="accent3"/>
                                <w:sz w:val="18"/>
                                <w:szCs w:val="18"/>
                                <w:lang w:val="en-US"/>
                              </w:rP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3B4D1F" id="_x0000_t202" coordsize="21600,21600" o:spt="202" path="m,l,21600r21600,l21600,xe">
                <v:stroke joinstyle="miter"/>
                <v:path gradientshapeok="t" o:connecttype="rect"/>
              </v:shapetype>
              <v:shape id="Text Box 2034149376" o:spid="_x0000_s1026" type="#_x0000_t202" style="position:absolute;left:0;text-align:left;margin-left:330.3pt;margin-top:37pt;width:139.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" filled="f" stroked="f" strokeweight=".5pt">
                <v:textbox>
                  <w:txbxContent>
                    <w:p w14:paraId="465CCDEA" w14:textId="77777777" w:rsidR="00761FCB" w:rsidRPr="005E4CCE" w:rsidRDefault="00761FCB" w:rsidP="00761FCB">
                      <w:pPr>
                        <w:rPr>
                          <w:color w:val="BD2345" w:themeColor="accent3"/>
                          <w:sz w:val="18"/>
                          <w:szCs w:val="18"/>
                          <w:lang w:val="en-US"/>
                        </w:rPr>
                      </w:pPr>
                      <w:r w:rsidRPr="005E4CCE">
                        <w:rPr>
                          <w:rFonts w:ascii="Wingdings" w:eastAsia="Wingdings" w:hAnsi="Wingdings" w:cs="Wingdings"/>
                          <w:noProof/>
                          <w:color w:val="BD2345" w:themeColor="accent3"/>
                          <w:sz w:val="18"/>
                          <w:szCs w:val="18"/>
                          <w:lang w:val="en-US"/>
                        </w:rPr>
                        <w:t>ß</w:t>
                      </w:r>
                      <w:r w:rsidRPr="005E4CCE">
                        <w:rPr>
                          <w:noProof/>
                          <w:color w:val="BD2345" w:themeColor="accent3"/>
                          <w:sz w:val="18"/>
                          <w:szCs w:val="18"/>
                          <w:lang w:val="en-US"/>
                        </w:rPr>
                        <w:t xml:space="preserve"> </w:t>
                      </w:r>
                      <w:r w:rsidRPr="005E4CCE">
                        <w:rPr>
                          <w:color w:val="BD2345" w:themeColor="accent3"/>
                          <w:sz w:val="18"/>
                          <w:szCs w:val="18"/>
                          <w:lang w:val="en-US"/>
                        </w:rPr>
                        <w:t>Exit</w:t>
                      </w:r>
                    </w:p>
                  </w:txbxContent>
                </v:textbox>
              </v:shape>
            </w:pict>
          </mc:Fallback>
        </mc:AlternateContent>
      </w:r>
      <w:r w:rsidR="00E85EB0" w:rsidRPr="009D530D">
        <w:rPr>
          <w:noProof/>
        </w:rPr>
        <mc:AlternateContent>
          <mc:Choice Requires="wps">
            <w:drawing>
              <wp:anchor distT="0" distB="0" distL="114300" distR="114300" simplePos="0" relativeHeight="251658242" behindDoc="0" locked="0" layoutInCell="1" allowOverlap="1" wp14:anchorId="2D24F60C" wp14:editId="640495E6">
                <wp:simplePos x="0" y="0"/>
                <wp:positionH relativeFrom="column">
                  <wp:posOffset>4185285</wp:posOffset>
                </wp:positionH>
                <wp:positionV relativeFrom="paragraph">
                  <wp:posOffset>161925</wp:posOffset>
                </wp:positionV>
                <wp:extent cx="2038350" cy="276225"/>
                <wp:effectExtent l="0" t="0" r="0" b="0"/>
                <wp:wrapNone/>
                <wp:docPr id="2049445913" name="Text Box 2049445913"/>
                <wp:cNvGraphicFramePr/>
                <a:graphic xmlns:a="http://schemas.openxmlformats.org/drawingml/2006/main">
                  <a:graphicData uri="http://schemas.microsoft.com/office/word/2010/wordprocessingShape">
                    <wps:wsp>
                      <wps:cNvSpPr txBox="1"/>
                      <wps:spPr>
                        <a:xfrm>
                          <a:off x="0" y="0"/>
                          <a:ext cx="2038350" cy="276225"/>
                        </a:xfrm>
                        <a:prstGeom prst="rect">
                          <a:avLst/>
                        </a:prstGeom>
                        <a:noFill/>
                        <a:ln w="6350">
                          <a:noFill/>
                        </a:ln>
                      </wps:spPr>
                      <wps:txbx>
                        <w:txbxContent>
                          <w:p w14:paraId="5DA197E6" w14:textId="64A05C5C" w:rsidR="00A64849" w:rsidRPr="005E4CCE" w:rsidRDefault="00A64849" w:rsidP="00A64849">
                            <w:pPr>
                              <w:rPr>
                                <w:color w:val="00B050"/>
                                <w:sz w:val="18"/>
                                <w:szCs w:val="18"/>
                                <w:lang w:val="en-US"/>
                              </w:rPr>
                            </w:pPr>
                            <w:r w:rsidRPr="005E4CCE">
                              <w:rPr>
                                <w:rFonts w:ascii="Wingdings" w:eastAsia="Wingdings" w:hAnsi="Wingdings" w:cs="Wingdings"/>
                                <w:noProof/>
                                <w:color w:val="00B050"/>
                                <w:sz w:val="18"/>
                                <w:szCs w:val="18"/>
                                <w:lang w:val="en-US"/>
                              </w:rPr>
                              <w:t>ß</w:t>
                            </w:r>
                            <w:r w:rsidRPr="005E4CCE">
                              <w:rPr>
                                <w:noProof/>
                                <w:color w:val="00B050"/>
                                <w:sz w:val="18"/>
                                <w:szCs w:val="18"/>
                                <w:lang w:val="en-US"/>
                              </w:rPr>
                              <w:t xml:space="preserve"> </w:t>
                            </w:r>
                            <w:r w:rsidRPr="005E4CCE">
                              <w:rPr>
                                <w:color w:val="00B050"/>
                                <w:sz w:val="18"/>
                                <w:szCs w:val="18"/>
                                <w:lang w:val="en-US"/>
                              </w:rPr>
                              <w:t>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24F60C" id="Text Box 2049445913" o:spid="_x0000_s1027" type="#_x0000_t202" style="position:absolute;left:0;text-align:left;margin-left:329.55pt;margin-top:12.75pt;width:160.5pt;height:21.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" filled="f" stroked="f" strokeweight=".5pt">
                <v:textbox>
                  <w:txbxContent>
                    <w:p w14:paraId="5DA197E6" w14:textId="64A05C5C" w:rsidR="00A64849" w:rsidRPr="005E4CCE" w:rsidRDefault="00A64849" w:rsidP="00A64849">
                      <w:pPr>
                        <w:rPr>
                          <w:color w:val="00B050"/>
                          <w:sz w:val="18"/>
                          <w:szCs w:val="18"/>
                          <w:lang w:val="en-US"/>
                        </w:rPr>
                      </w:pPr>
                      <w:r w:rsidRPr="005E4CCE">
                        <w:rPr>
                          <w:rFonts w:ascii="Wingdings" w:eastAsia="Wingdings" w:hAnsi="Wingdings" w:cs="Wingdings"/>
                          <w:noProof/>
                          <w:color w:val="00B050"/>
                          <w:sz w:val="18"/>
                          <w:szCs w:val="18"/>
                          <w:lang w:val="en-US"/>
                        </w:rPr>
                        <w:t>ß</w:t>
                      </w:r>
                      <w:r w:rsidRPr="005E4CCE">
                        <w:rPr>
                          <w:noProof/>
                          <w:color w:val="00B050"/>
                          <w:sz w:val="18"/>
                          <w:szCs w:val="18"/>
                          <w:lang w:val="en-US"/>
                        </w:rPr>
                        <w:t xml:space="preserve"> </w:t>
                      </w:r>
                      <w:r w:rsidRPr="005E4CCE">
                        <w:rPr>
                          <w:color w:val="00B050"/>
                          <w:sz w:val="18"/>
                          <w:szCs w:val="18"/>
                          <w:lang w:val="en-US"/>
                        </w:rPr>
                        <w:t>Entry</w:t>
                      </w:r>
                    </w:p>
                  </w:txbxContent>
                </v:textbox>
              </v:shape>
            </w:pict>
          </mc:Fallback>
        </mc:AlternateContent>
      </w:r>
      <w:r w:rsidR="00E85EB0" w:rsidRPr="009D530D">
        <w:rPr>
          <w:noProof/>
        </w:rPr>
        <mc:AlternateContent>
          <mc:Choice Requires="wps">
            <w:drawing>
              <wp:anchor distT="0" distB="0" distL="114300" distR="114300" simplePos="0" relativeHeight="251658241" behindDoc="0" locked="0" layoutInCell="1" allowOverlap="1" wp14:anchorId="2B8E4480" wp14:editId="27035A1E">
                <wp:simplePos x="0" y="0"/>
                <wp:positionH relativeFrom="column">
                  <wp:posOffset>3004185</wp:posOffset>
                </wp:positionH>
                <wp:positionV relativeFrom="paragraph">
                  <wp:posOffset>69850</wp:posOffset>
                </wp:positionV>
                <wp:extent cx="715010" cy="254000"/>
                <wp:effectExtent l="0" t="0" r="0" b="0"/>
                <wp:wrapNone/>
                <wp:docPr id="1833692443" name="Text Box 1833692443"/>
                <wp:cNvGraphicFramePr/>
                <a:graphic xmlns:a="http://schemas.openxmlformats.org/drawingml/2006/main">
                  <a:graphicData uri="http://schemas.microsoft.com/office/word/2010/wordprocessingShape">
                    <wps:wsp>
                      <wps:cNvSpPr txBox="1"/>
                      <wps:spPr>
                        <a:xfrm>
                          <a:off x="0" y="0"/>
                          <a:ext cx="715010" cy="254000"/>
                        </a:xfrm>
                        <a:prstGeom prst="rect">
                          <a:avLst/>
                        </a:prstGeom>
                        <a:noFill/>
                        <a:ln w="6350">
                          <a:noFill/>
                        </a:ln>
                      </wps:spPr>
                      <wps:txbx>
                        <w:txbxContent>
                          <w:p w14:paraId="1B4D4785" w14:textId="77777777" w:rsidR="002C6433" w:rsidRPr="00866735" w:rsidRDefault="002C6433" w:rsidP="002C6433">
                            <w:pPr>
                              <w:rPr>
                                <w:i/>
                                <w:iCs/>
                                <w:sz w:val="16"/>
                                <w:szCs w:val="16"/>
                                <w:lang w:eastAsia="ja-JP"/>
                              </w:rPr>
                            </w:pPr>
                            <w:r w:rsidRPr="00866735">
                              <w:rPr>
                                <w:i/>
                                <w:iCs/>
                                <w:sz w:val="16"/>
                                <w:szCs w:val="16"/>
                                <w:lang w:eastAsia="ja-JP"/>
                              </w:rPr>
                              <w:t>Forecast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8E4480" id="Text Box 1833692443" o:spid="_x0000_s1028" type="#_x0000_t202" style="position:absolute;left:0;text-align:left;margin-left:236.55pt;margin-top:5.5pt;width:56.3pt;height:20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" filled="f" stroked="f" strokeweight=".5pt">
                <v:textbox>
                  <w:txbxContent>
                    <w:p w14:paraId="1B4D4785" w14:textId="77777777" w:rsidR="002C6433" w:rsidRPr="00866735" w:rsidRDefault="002C6433" w:rsidP="002C6433">
                      <w:pPr>
                        <w:rPr>
                          <w:i/>
                          <w:iCs/>
                          <w:sz w:val="16"/>
                          <w:szCs w:val="16"/>
                          <w:lang w:eastAsia="ja-JP"/>
                        </w:rPr>
                      </w:pPr>
                      <w:r w:rsidRPr="00866735">
                        <w:rPr>
                          <w:i/>
                          <w:iCs/>
                          <w:sz w:val="16"/>
                          <w:szCs w:val="16"/>
                          <w:lang w:eastAsia="ja-JP"/>
                        </w:rPr>
                        <w:t>Forecast</w:t>
                      </w:r>
                    </w:p>
                  </w:txbxContent>
                </v:textbox>
              </v:shape>
            </w:pict>
          </mc:Fallback>
        </mc:AlternateContent>
      </w:r>
      <w:r w:rsidR="00FF0D99">
        <w:rPr>
          <w:rFonts w:cs="Arial"/>
          <w:i/>
          <w:noProof/>
          <w:color w:val="141414" w:themeColor="text1"/>
          <w:sz w:val="20"/>
          <w:szCs w:val="20"/>
        </w:rPr>
        <w:drawing>
          <wp:inline distT="0" distB="0" distL="0" distR="0" wp14:anchorId="7210B27B" wp14:editId="0CC3E716">
            <wp:extent cx="4419600" cy="2609850"/>
            <wp:effectExtent l="0" t="0" r="0" b="0"/>
            <wp:docPr id="2049445891" name="Picture 204944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455" t="2074" r="2147" b="3226"/>
                    <a:stretch/>
                  </pic:blipFill>
                  <pic:spPr bwMode="auto">
                    <a:xfrm>
                      <a:off x="0" y="0"/>
                      <a:ext cx="441960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385B4EA" w14:textId="76B8013C" w:rsidR="009D530D" w:rsidRPr="00B008A6" w:rsidRDefault="009D530D" w:rsidP="00457949">
      <w:pPr>
        <w:jc w:val="both"/>
        <w:rPr>
          <w:rFonts w:cs="Arial"/>
          <w:i/>
          <w:color w:val="141414" w:themeColor="text1"/>
          <w:sz w:val="20"/>
          <w:szCs w:val="20"/>
        </w:rPr>
      </w:pPr>
    </w:p>
    <w:p w14:paraId="1C27EEF0" w14:textId="5C01D1E3" w:rsidR="00526D70" w:rsidRDefault="00526D70" w:rsidP="00B008A6">
      <w:pPr>
        <w:ind w:firstLineChars="150" w:firstLine="300"/>
        <w:jc w:val="both"/>
        <w:rPr>
          <w:rFonts w:cs="Arial"/>
          <w:i/>
          <w:sz w:val="20"/>
          <w:szCs w:val="20"/>
        </w:rPr>
      </w:pPr>
      <w:r w:rsidRPr="009D530D">
        <w:rPr>
          <w:rFonts w:cs="Arial"/>
          <w:i/>
          <w:sz w:val="20"/>
          <w:szCs w:val="20"/>
        </w:rPr>
        <w:t xml:space="preserve">Source: PMA (Main Scenario: </w:t>
      </w:r>
      <w:r w:rsidR="00632480" w:rsidRPr="009D530D">
        <w:rPr>
          <w:rFonts w:cs="Arial"/>
          <w:i/>
          <w:sz w:val="20"/>
          <w:szCs w:val="20"/>
        </w:rPr>
        <w:t>April</w:t>
      </w:r>
      <w:r w:rsidRPr="009D530D">
        <w:rPr>
          <w:rFonts w:cs="Arial"/>
          <w:i/>
          <w:sz w:val="20"/>
          <w:szCs w:val="20"/>
        </w:rPr>
        <w:t xml:space="preserve"> 202</w:t>
      </w:r>
      <w:r w:rsidR="00632480" w:rsidRPr="009D530D">
        <w:rPr>
          <w:rFonts w:cs="Arial"/>
          <w:i/>
          <w:sz w:val="20"/>
          <w:szCs w:val="20"/>
        </w:rPr>
        <w:t>3</w:t>
      </w:r>
      <w:r w:rsidRPr="009D530D">
        <w:rPr>
          <w:rFonts w:cs="Arial"/>
          <w:i/>
          <w:sz w:val="20"/>
          <w:szCs w:val="20"/>
        </w:rPr>
        <w:t>)</w:t>
      </w:r>
    </w:p>
    <w:p w14:paraId="4F06402E" w14:textId="2936706A" w:rsidR="001D4D3B" w:rsidRDefault="001D4D3B" w:rsidP="00526D70">
      <w:pPr>
        <w:jc w:val="both"/>
        <w:rPr>
          <w:rFonts w:cs="Arial"/>
          <w:i/>
          <w:sz w:val="20"/>
          <w:szCs w:val="20"/>
        </w:rPr>
      </w:pPr>
    </w:p>
    <w:p w14:paraId="03FED76A" w14:textId="6A7E3689" w:rsidR="001D4D3B" w:rsidRPr="00B008A6" w:rsidRDefault="001D4D3B" w:rsidP="001D4D3B">
      <w:pPr>
        <w:pStyle w:val="Bullet"/>
        <w:numPr>
          <w:ilvl w:val="0"/>
          <w:numId w:val="0"/>
        </w:numPr>
        <w:spacing w:before="200" w:after="0" w:line="240" w:lineRule="auto"/>
        <w:rPr>
          <w:rFonts w:ascii="Arial" w:hAnsi="Arial" w:cs="Arial"/>
          <w:i/>
          <w:color w:val="auto"/>
          <w:spacing w:val="0"/>
          <w:sz w:val="20"/>
        </w:rPr>
      </w:pPr>
      <w:r w:rsidRPr="00B008A6">
        <w:rPr>
          <w:rFonts w:ascii="Arial" w:hAnsi="Arial" w:cs="Arial"/>
          <w:i/>
          <w:color w:val="auto"/>
          <w:spacing w:val="0"/>
          <w:sz w:val="20"/>
        </w:rPr>
        <w:t xml:space="preserve">Chart </w:t>
      </w:r>
      <w:r w:rsidR="00AE51BD">
        <w:rPr>
          <w:rFonts w:ascii="Arial" w:hAnsi="Arial" w:cs="Arial"/>
          <w:i/>
          <w:color w:val="auto"/>
          <w:spacing w:val="0"/>
          <w:sz w:val="20"/>
        </w:rPr>
        <w:t>2</w:t>
      </w:r>
      <w:r w:rsidRPr="00B008A6">
        <w:rPr>
          <w:rFonts w:ascii="Arial" w:hAnsi="Arial" w:cs="Arial"/>
          <w:i/>
          <w:color w:val="auto"/>
          <w:spacing w:val="0"/>
          <w:sz w:val="20"/>
        </w:rPr>
        <w:t>: Japan inflation and target rate (%)</w:t>
      </w:r>
    </w:p>
    <w:p w14:paraId="629ABCF8" w14:textId="4FAF8612" w:rsidR="001D4D3B" w:rsidRDefault="0016164C" w:rsidP="001D4D3B">
      <w:pPr>
        <w:pStyle w:val="Bullet"/>
        <w:numPr>
          <w:ilvl w:val="0"/>
          <w:numId w:val="0"/>
        </w:numPr>
        <w:spacing w:after="120" w:line="240" w:lineRule="auto"/>
        <w:jc w:val="both"/>
        <w:rPr>
          <w:rFonts w:hint="eastAsia"/>
          <w:noProof/>
        </w:rPr>
      </w:pPr>
      <w:r w:rsidRPr="009D530D">
        <w:rPr>
          <w:noProof/>
        </w:rPr>
        <mc:AlternateContent>
          <mc:Choice Requires="wps">
            <w:drawing>
              <wp:anchor distT="0" distB="0" distL="114300" distR="114300" simplePos="0" relativeHeight="251658245" behindDoc="0" locked="0" layoutInCell="1" allowOverlap="1" wp14:anchorId="01C641F2" wp14:editId="060C210D">
                <wp:simplePos x="0" y="0"/>
                <wp:positionH relativeFrom="column">
                  <wp:posOffset>3147060</wp:posOffset>
                </wp:positionH>
                <wp:positionV relativeFrom="paragraph">
                  <wp:posOffset>139700</wp:posOffset>
                </wp:positionV>
                <wp:extent cx="715010" cy="254000"/>
                <wp:effectExtent l="0" t="0" r="0" b="0"/>
                <wp:wrapNone/>
                <wp:docPr id="2049445895" name="Text Box 2049445895"/>
                <wp:cNvGraphicFramePr/>
                <a:graphic xmlns:a="http://schemas.openxmlformats.org/drawingml/2006/main">
                  <a:graphicData uri="http://schemas.microsoft.com/office/word/2010/wordprocessingShape">
                    <wps:wsp>
                      <wps:cNvSpPr txBox="1"/>
                      <wps:spPr>
                        <a:xfrm>
                          <a:off x="0" y="0"/>
                          <a:ext cx="715010" cy="254000"/>
                        </a:xfrm>
                        <a:prstGeom prst="rect">
                          <a:avLst/>
                        </a:prstGeom>
                        <a:noFill/>
                        <a:ln w="6350">
                          <a:noFill/>
                        </a:ln>
                      </wps:spPr>
                      <wps:txbx>
                        <w:txbxContent>
                          <w:p w14:paraId="52E6695A" w14:textId="77777777" w:rsidR="0016164C" w:rsidRPr="00866735" w:rsidRDefault="0016164C" w:rsidP="0016164C">
                            <w:pPr>
                              <w:rPr>
                                <w:i/>
                                <w:iCs/>
                                <w:sz w:val="16"/>
                                <w:szCs w:val="16"/>
                                <w:lang w:eastAsia="ja-JP"/>
                              </w:rPr>
                            </w:pPr>
                            <w:r w:rsidRPr="00866735">
                              <w:rPr>
                                <w:i/>
                                <w:iCs/>
                                <w:sz w:val="16"/>
                                <w:szCs w:val="16"/>
                                <w:lang w:eastAsia="ja-JP"/>
                              </w:rPr>
                              <w:t>Forecast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641F2" id="Text Box 2049445895" o:spid="_x0000_s1029" type="#_x0000_t202" style="position:absolute;left:0;text-align:left;margin-left:247.8pt;margin-top:11pt;width:56.3pt;height:20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" filled="f" stroked="f" strokeweight=".5pt">
                <v:textbox>
                  <w:txbxContent>
                    <w:p w14:paraId="52E6695A" w14:textId="77777777" w:rsidR="0016164C" w:rsidRPr="00866735" w:rsidRDefault="0016164C" w:rsidP="0016164C">
                      <w:pPr>
                        <w:rPr>
                          <w:i/>
                          <w:iCs/>
                          <w:sz w:val="16"/>
                          <w:szCs w:val="16"/>
                          <w:lang w:eastAsia="ja-JP"/>
                        </w:rPr>
                      </w:pPr>
                      <w:r w:rsidRPr="00866735">
                        <w:rPr>
                          <w:i/>
                          <w:iCs/>
                          <w:sz w:val="16"/>
                          <w:szCs w:val="16"/>
                          <w:lang w:eastAsia="ja-JP"/>
                        </w:rPr>
                        <w:t>Forecast</w:t>
                      </w:r>
                    </w:p>
                  </w:txbxContent>
                </v:textbox>
              </v:shape>
            </w:pict>
          </mc:Fallback>
        </mc:AlternateContent>
      </w:r>
      <w:r w:rsidRPr="009D530D">
        <w:rPr>
          <w:noProof/>
        </w:rPr>
        <mc:AlternateContent>
          <mc:Choice Requires="wps">
            <w:drawing>
              <wp:anchor distT="0" distB="0" distL="114300" distR="114300" simplePos="0" relativeHeight="251658244" behindDoc="0" locked="0" layoutInCell="1" allowOverlap="1" wp14:anchorId="14188551" wp14:editId="61C0355E">
                <wp:simplePos x="0" y="0"/>
                <wp:positionH relativeFrom="margin">
                  <wp:posOffset>3184525</wp:posOffset>
                </wp:positionH>
                <wp:positionV relativeFrom="paragraph">
                  <wp:posOffset>139700</wp:posOffset>
                </wp:positionV>
                <wp:extent cx="28575" cy="1428750"/>
                <wp:effectExtent l="0" t="0" r="28575" b="19050"/>
                <wp:wrapNone/>
                <wp:docPr id="2049445894" name="Straight Connector 2049445894"/>
                <wp:cNvGraphicFramePr/>
                <a:graphic xmlns:a="http://schemas.openxmlformats.org/drawingml/2006/main">
                  <a:graphicData uri="http://schemas.microsoft.com/office/word/2010/wordprocessingShape">
                    <wps:wsp>
                      <wps:cNvCnPr/>
                      <wps:spPr>
                        <a:xfrm flipH="1" flipV="1">
                          <a:off x="0" y="0"/>
                          <a:ext cx="28575" cy="1428750"/>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23B8C" id="Straight Connector 2049445894" o:spid="_x0000_s1026" style="position:absolute;flip:x y;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0.75pt,11pt" to="25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" strokecolor="#b3b3b3 [3214]">
                <w10:wrap anchorx="margin"/>
              </v:line>
            </w:pict>
          </mc:Fallback>
        </mc:AlternateContent>
      </w:r>
      <w:r w:rsidR="00733E9F">
        <w:rPr>
          <w:rFonts w:hint="eastAsia"/>
          <w:noProof/>
        </w:rPr>
        <w:drawing>
          <wp:inline distT="0" distB="0" distL="0" distR="0" wp14:anchorId="1CAF5BCE" wp14:editId="78F9AAEA">
            <wp:extent cx="3876675" cy="2282127"/>
            <wp:effectExtent l="0" t="0" r="0" b="4445"/>
            <wp:docPr id="2049445893" name="Picture 204944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4534" cy="2286753"/>
                    </a:xfrm>
                    <a:prstGeom prst="rect">
                      <a:avLst/>
                    </a:prstGeom>
                    <a:noFill/>
                    <a:ln>
                      <a:noFill/>
                    </a:ln>
                  </pic:spPr>
                </pic:pic>
              </a:graphicData>
            </a:graphic>
          </wp:inline>
        </w:drawing>
      </w:r>
    </w:p>
    <w:p w14:paraId="65507086" w14:textId="1CBC6A4E" w:rsidR="001D4D3B" w:rsidRPr="00B008A6" w:rsidRDefault="001D4D3B" w:rsidP="001D4D3B">
      <w:pPr>
        <w:pStyle w:val="Bullet"/>
        <w:numPr>
          <w:ilvl w:val="0"/>
          <w:numId w:val="0"/>
        </w:numPr>
        <w:spacing w:after="120" w:line="240" w:lineRule="auto"/>
        <w:ind w:left="360"/>
        <w:jc w:val="both"/>
        <w:rPr>
          <w:rFonts w:ascii="Arial" w:hAnsi="Arial" w:cs="Arial"/>
          <w:i/>
          <w:color w:val="auto"/>
          <w:spacing w:val="0"/>
          <w:sz w:val="20"/>
          <w:szCs w:val="20"/>
        </w:rPr>
      </w:pPr>
      <w:r w:rsidRPr="00B008A6">
        <w:rPr>
          <w:rFonts w:ascii="Arial" w:hAnsi="Arial" w:cs="Arial"/>
          <w:i/>
          <w:color w:val="auto"/>
          <w:spacing w:val="0"/>
          <w:sz w:val="20"/>
          <w:szCs w:val="20"/>
        </w:rPr>
        <w:t>Source: Oxford Economics (22 August 2023)</w:t>
      </w:r>
    </w:p>
    <w:p w14:paraId="4CE64F18" w14:textId="77777777" w:rsidR="001D4D3B" w:rsidRDefault="001D4D3B" w:rsidP="00526D70">
      <w:pPr>
        <w:jc w:val="both"/>
        <w:rPr>
          <w:rFonts w:cs="Arial"/>
          <w:i/>
          <w:sz w:val="20"/>
          <w:szCs w:val="20"/>
        </w:rPr>
      </w:pPr>
    </w:p>
    <w:p w14:paraId="5829FD25" w14:textId="324515CD" w:rsidR="00526D70" w:rsidRPr="007C1D0E" w:rsidRDefault="00526D70" w:rsidP="00B008A6">
      <w:pPr>
        <w:jc w:val="both"/>
        <w:rPr>
          <w:rFonts w:cs="Arial"/>
          <w:i/>
          <w:color w:val="FF0000"/>
          <w:sz w:val="20"/>
          <w:szCs w:val="20"/>
        </w:rPr>
      </w:pPr>
    </w:p>
    <w:p w14:paraId="7F9C604F" w14:textId="77777777" w:rsidR="00254851" w:rsidRPr="007C1D0E" w:rsidRDefault="00254851" w:rsidP="00DC41F3">
      <w:pPr>
        <w:ind w:left="567"/>
        <w:jc w:val="both"/>
        <w:rPr>
          <w:rFonts w:cs="Arial"/>
          <w:i/>
          <w:color w:val="FF0000"/>
          <w:sz w:val="20"/>
          <w:szCs w:val="20"/>
        </w:rPr>
      </w:pPr>
      <w:r w:rsidRPr="007C1D0E">
        <w:rPr>
          <w:rFonts w:cs="Arial"/>
          <w:i/>
          <w:color w:val="FF0000"/>
          <w:sz w:val="20"/>
          <w:szCs w:val="20"/>
        </w:rPr>
        <w:t xml:space="preserve"> </w:t>
      </w:r>
    </w:p>
    <w:p w14:paraId="2D27BAE0" w14:textId="77777777"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Investment Transactions</w:t>
      </w:r>
    </w:p>
    <w:p w14:paraId="6838E6BC" w14:textId="77777777" w:rsidR="00254851" w:rsidRPr="007C1D0E" w:rsidRDefault="00254851" w:rsidP="00254851">
      <w:pPr>
        <w:rPr>
          <w:sz w:val="20"/>
        </w:rPr>
      </w:pPr>
    </w:p>
    <w:p w14:paraId="4DF9754C" w14:textId="77777777" w:rsidR="001D2CE5" w:rsidRDefault="001D2CE5" w:rsidP="001D2CE5">
      <w:pPr>
        <w:rPr>
          <w:rFonts w:cs="Arial"/>
          <w:i/>
          <w:sz w:val="20"/>
          <w:szCs w:val="20"/>
          <w:lang w:eastAsia="ja-JP"/>
        </w:rPr>
      </w:pPr>
      <w:r w:rsidRPr="00034E8C">
        <w:rPr>
          <w:rFonts w:cs="Arial"/>
          <w:i/>
          <w:sz w:val="20"/>
          <w:szCs w:val="20"/>
          <w:lang w:eastAsia="ja-JP"/>
        </w:rPr>
        <w:t>See Appendix</w:t>
      </w:r>
    </w:p>
    <w:p w14:paraId="57A9DD21" w14:textId="77777777" w:rsidR="00254851" w:rsidRPr="005D0826" w:rsidRDefault="00254851" w:rsidP="00254851">
      <w:pPr>
        <w:pStyle w:val="Heading2"/>
        <w:numPr>
          <w:ilvl w:val="0"/>
          <w:numId w:val="0"/>
        </w:numPr>
        <w:spacing w:before="0"/>
        <w:rPr>
          <w:b w:val="0"/>
          <w:i/>
          <w:color w:val="FF0000"/>
        </w:rPr>
      </w:pPr>
    </w:p>
    <w:p w14:paraId="2A952071" w14:textId="77777777"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Rental Value</w:t>
      </w:r>
    </w:p>
    <w:p w14:paraId="360A66A5" w14:textId="7056C897" w:rsidR="00254851" w:rsidRDefault="00254851" w:rsidP="00254851"/>
    <w:p w14:paraId="651F0B58" w14:textId="77777777" w:rsidR="001D2CE5" w:rsidRDefault="001D2CE5" w:rsidP="001D2CE5">
      <w:pPr>
        <w:rPr>
          <w:rFonts w:cs="Arial"/>
          <w:i/>
          <w:sz w:val="20"/>
          <w:szCs w:val="20"/>
          <w:lang w:eastAsia="ja-JP"/>
        </w:rPr>
      </w:pPr>
      <w:r w:rsidRPr="00034E8C">
        <w:rPr>
          <w:rFonts w:cs="Arial"/>
          <w:i/>
          <w:sz w:val="20"/>
          <w:szCs w:val="20"/>
          <w:lang w:eastAsia="ja-JP"/>
        </w:rPr>
        <w:t>See Appendix</w:t>
      </w:r>
    </w:p>
    <w:p w14:paraId="4088F36A" w14:textId="77777777" w:rsidR="007D2699" w:rsidRPr="0069163B" w:rsidRDefault="007D2699" w:rsidP="00254851"/>
    <w:p w14:paraId="3B40E03B" w14:textId="77777777"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Operating costs</w:t>
      </w:r>
    </w:p>
    <w:p w14:paraId="42E711B9" w14:textId="5A068E6F" w:rsidR="00254851" w:rsidRDefault="00254851" w:rsidP="00BD50F6">
      <w:pPr>
        <w:jc w:val="both"/>
        <w:rPr>
          <w:rFonts w:cs="Arial"/>
          <w:i/>
          <w:color w:val="FF0000"/>
          <w:sz w:val="20"/>
          <w:szCs w:val="20"/>
        </w:rPr>
      </w:pPr>
    </w:p>
    <w:tbl>
      <w:tblPr>
        <w:tblW w:w="8931" w:type="dxa"/>
        <w:tblLayout w:type="fixed"/>
        <w:tblCellMar>
          <w:left w:w="99" w:type="dxa"/>
          <w:right w:w="99" w:type="dxa"/>
        </w:tblCellMar>
        <w:tblLook w:val="04A0" w:firstRow="1" w:lastRow="0" w:firstColumn="1" w:lastColumn="0" w:noHBand="0" w:noVBand="1"/>
        <w:tblPrChange w:id="120" w:author="Will Johnson" w:date="2023-09-01T14:18:00Z">
          <w:tblPr>
            <w:tblW w:w="8100" w:type="dxa"/>
            <w:tblLayout w:type="fixed"/>
            <w:tblCellMar>
              <w:left w:w="99" w:type="dxa"/>
              <w:right w:w="99" w:type="dxa"/>
            </w:tblCellMar>
            <w:tblLook w:val="04A0" w:firstRow="1" w:lastRow="0" w:firstColumn="1" w:lastColumn="0" w:noHBand="0" w:noVBand="1"/>
          </w:tblPr>
        </w:tblPrChange>
      </w:tblPr>
      <w:tblGrid>
        <w:gridCol w:w="3119"/>
        <w:gridCol w:w="850"/>
        <w:gridCol w:w="1560"/>
        <w:gridCol w:w="3402"/>
        <w:tblGridChange w:id="121">
          <w:tblGrid>
            <w:gridCol w:w="3119"/>
            <w:gridCol w:w="850"/>
            <w:gridCol w:w="1560"/>
            <w:gridCol w:w="2571"/>
          </w:tblGrid>
        </w:tblGridChange>
      </w:tblGrid>
      <w:tr w:rsidR="00E74210" w:rsidRPr="00E74210" w14:paraId="49CE5FFB" w14:textId="77777777" w:rsidTr="008C72CC">
        <w:trPr>
          <w:trHeight w:val="360"/>
          <w:trPrChange w:id="122"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23" w:author="Will Johnson" w:date="2023-09-01T14:18:00Z">
              <w:tcPr>
                <w:tcW w:w="3119" w:type="dxa"/>
                <w:tcBorders>
                  <w:top w:val="nil"/>
                  <w:left w:val="nil"/>
                  <w:bottom w:val="nil"/>
                  <w:right w:val="nil"/>
                </w:tcBorders>
                <w:shd w:val="clear" w:color="auto" w:fill="auto"/>
                <w:noWrap/>
                <w:vAlign w:val="center"/>
                <w:hideMark/>
              </w:tcPr>
            </w:tcPrChange>
          </w:tcPr>
          <w:p w14:paraId="6E7904AC" w14:textId="77777777" w:rsidR="00E74210" w:rsidRPr="00DC4502" w:rsidRDefault="00E74210" w:rsidP="0008710A">
            <w:pPr>
              <w:rPr>
                <w:rFonts w:eastAsia="MS PGothic" w:cs="Arial"/>
                <w:b/>
                <w:i/>
                <w:sz w:val="20"/>
                <w:lang w:val="en-US" w:eastAsia="ja-JP"/>
              </w:rPr>
            </w:pPr>
            <w:r w:rsidRPr="00DC4502">
              <w:rPr>
                <w:rFonts w:eastAsia="MS PGothic" w:cs="Arial"/>
                <w:b/>
                <w:i/>
                <w:sz w:val="20"/>
                <w:lang w:val="en-US" w:eastAsia="ja-JP"/>
              </w:rPr>
              <w:t>Operating Expense</w:t>
            </w:r>
          </w:p>
        </w:tc>
        <w:tc>
          <w:tcPr>
            <w:tcW w:w="850" w:type="dxa"/>
            <w:tcBorders>
              <w:top w:val="nil"/>
              <w:left w:val="nil"/>
              <w:bottom w:val="nil"/>
              <w:right w:val="nil"/>
            </w:tcBorders>
            <w:shd w:val="clear" w:color="auto" w:fill="auto"/>
            <w:noWrap/>
            <w:vAlign w:val="center"/>
            <w:hideMark/>
            <w:tcPrChange w:id="124" w:author="Will Johnson" w:date="2023-09-01T14:18:00Z">
              <w:tcPr>
                <w:tcW w:w="850" w:type="dxa"/>
                <w:tcBorders>
                  <w:top w:val="nil"/>
                  <w:left w:val="nil"/>
                  <w:bottom w:val="nil"/>
                  <w:right w:val="nil"/>
                </w:tcBorders>
                <w:shd w:val="clear" w:color="auto" w:fill="auto"/>
                <w:noWrap/>
                <w:vAlign w:val="center"/>
                <w:hideMark/>
              </w:tcPr>
            </w:tcPrChange>
          </w:tcPr>
          <w:p w14:paraId="33B536A4" w14:textId="77777777" w:rsidR="00E74210" w:rsidRPr="00DC4502" w:rsidRDefault="00E74210" w:rsidP="0008710A">
            <w:pPr>
              <w:rPr>
                <w:rFonts w:eastAsia="MS PGothic" w:cs="Arial"/>
                <w:b/>
                <w:i/>
                <w:sz w:val="20"/>
                <w:lang w:val="en-US" w:eastAsia="ja-JP"/>
              </w:rPr>
            </w:pPr>
          </w:p>
        </w:tc>
        <w:tc>
          <w:tcPr>
            <w:tcW w:w="1560" w:type="dxa"/>
            <w:tcBorders>
              <w:top w:val="nil"/>
              <w:left w:val="nil"/>
              <w:bottom w:val="nil"/>
              <w:right w:val="nil"/>
            </w:tcBorders>
            <w:vAlign w:val="center"/>
            <w:tcPrChange w:id="125" w:author="Will Johnson" w:date="2023-09-01T14:18:00Z">
              <w:tcPr>
                <w:tcW w:w="1560" w:type="dxa"/>
                <w:tcBorders>
                  <w:top w:val="nil"/>
                  <w:left w:val="nil"/>
                  <w:bottom w:val="nil"/>
                  <w:right w:val="nil"/>
                </w:tcBorders>
                <w:vAlign w:val="center"/>
              </w:tcPr>
            </w:tcPrChange>
          </w:tcPr>
          <w:p w14:paraId="49FE0AAB" w14:textId="77777777" w:rsidR="00E74210" w:rsidRPr="00DC4502" w:rsidRDefault="00E74210" w:rsidP="0008710A">
            <w:pPr>
              <w:jc w:val="both"/>
              <w:rPr>
                <w:rFonts w:eastAsia="MS PGothic" w:cs="Arial"/>
                <w:b/>
                <w:i/>
                <w:sz w:val="20"/>
                <w:lang w:val="en-US" w:eastAsia="ja-JP"/>
              </w:rPr>
            </w:pPr>
            <w:r w:rsidRPr="00DC4502">
              <w:rPr>
                <w:rFonts w:eastAsia="MS PGothic" w:cs="Arial"/>
                <w:b/>
                <w:i/>
                <w:sz w:val="20"/>
                <w:lang w:val="en-US" w:eastAsia="ja-JP"/>
              </w:rPr>
              <w:t>Yearly total</w:t>
            </w:r>
          </w:p>
        </w:tc>
        <w:tc>
          <w:tcPr>
            <w:tcW w:w="3402" w:type="dxa"/>
            <w:vAlign w:val="center"/>
            <w:tcPrChange w:id="126" w:author="Will Johnson" w:date="2023-09-01T14:18:00Z">
              <w:tcPr>
                <w:tcW w:w="2571" w:type="dxa"/>
                <w:vAlign w:val="center"/>
              </w:tcPr>
            </w:tcPrChange>
          </w:tcPr>
          <w:p w14:paraId="31EC1AD6" w14:textId="77777777" w:rsidR="00E74210" w:rsidRPr="00DC4502" w:rsidRDefault="00E74210" w:rsidP="0008710A">
            <w:pPr>
              <w:jc w:val="both"/>
              <w:rPr>
                <w:rFonts w:cs="Arial"/>
                <w:b/>
                <w:i/>
                <w:sz w:val="20"/>
              </w:rPr>
            </w:pPr>
            <w:r w:rsidRPr="00DC4502">
              <w:rPr>
                <w:rFonts w:cs="Arial"/>
                <w:b/>
                <w:i/>
                <w:sz w:val="20"/>
              </w:rPr>
              <w:t>Rate</w:t>
            </w:r>
          </w:p>
        </w:tc>
      </w:tr>
      <w:tr w:rsidR="00E74210" w:rsidRPr="00E74210" w14:paraId="3B3060F4" w14:textId="77777777" w:rsidTr="008C72CC">
        <w:trPr>
          <w:trHeight w:val="360"/>
          <w:trPrChange w:id="127"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28" w:author="Will Johnson" w:date="2023-09-01T14:18:00Z">
              <w:tcPr>
                <w:tcW w:w="3119" w:type="dxa"/>
                <w:tcBorders>
                  <w:top w:val="nil"/>
                  <w:left w:val="nil"/>
                  <w:bottom w:val="nil"/>
                  <w:right w:val="nil"/>
                </w:tcBorders>
                <w:shd w:val="clear" w:color="auto" w:fill="auto"/>
                <w:noWrap/>
                <w:vAlign w:val="center"/>
                <w:hideMark/>
              </w:tcPr>
            </w:tcPrChange>
          </w:tcPr>
          <w:p w14:paraId="0D44EAAA"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PM Fee</w:t>
            </w:r>
          </w:p>
        </w:tc>
        <w:tc>
          <w:tcPr>
            <w:tcW w:w="850" w:type="dxa"/>
            <w:tcBorders>
              <w:top w:val="nil"/>
              <w:left w:val="nil"/>
              <w:bottom w:val="nil"/>
              <w:right w:val="nil"/>
            </w:tcBorders>
            <w:shd w:val="clear" w:color="auto" w:fill="auto"/>
            <w:noWrap/>
            <w:vAlign w:val="center"/>
            <w:hideMark/>
            <w:tcPrChange w:id="129" w:author="Will Johnson" w:date="2023-09-01T14:18:00Z">
              <w:tcPr>
                <w:tcW w:w="850" w:type="dxa"/>
                <w:tcBorders>
                  <w:top w:val="nil"/>
                  <w:left w:val="nil"/>
                  <w:bottom w:val="nil"/>
                  <w:right w:val="nil"/>
                </w:tcBorders>
                <w:shd w:val="clear" w:color="auto" w:fill="auto"/>
                <w:noWrap/>
                <w:vAlign w:val="center"/>
                <w:hideMark/>
              </w:tcPr>
            </w:tcPrChange>
          </w:tcPr>
          <w:p w14:paraId="27EB445D" w14:textId="77777777" w:rsidR="00E74210" w:rsidRPr="00DC4502" w:rsidRDefault="00E74210" w:rsidP="0008710A">
            <w:pPr>
              <w:ind w:leftChars="-42" w:left="-8" w:hangingChars="42" w:hanging="84"/>
              <w:jc w:val="right"/>
              <w:rPr>
                <w:rFonts w:eastAsia="MS PGothic" w:cs="Arial"/>
                <w:i/>
                <w:sz w:val="20"/>
                <w:lang w:val="en-US" w:eastAsia="ja-JP"/>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30" w:author="Will Johnson" w:date="2023-09-01T14:18:00Z">
              <w:tcPr>
                <w:tcW w:w="1560" w:type="dxa"/>
                <w:tcBorders>
                  <w:top w:val="nil"/>
                  <w:left w:val="nil"/>
                  <w:bottom w:val="nil"/>
                  <w:right w:val="nil"/>
                </w:tcBorders>
                <w:shd w:val="clear" w:color="auto" w:fill="auto"/>
                <w:noWrap/>
                <w:vAlign w:val="center"/>
                <w:hideMark/>
              </w:tcPr>
            </w:tcPrChange>
          </w:tcPr>
          <w:p w14:paraId="07AA7E01" w14:textId="59F06E12" w:rsidR="00E74210" w:rsidRPr="00D86756" w:rsidRDefault="00D86756" w:rsidP="0008710A">
            <w:pPr>
              <w:jc w:val="both"/>
              <w:rPr>
                <w:rFonts w:cs="Arial"/>
                <w:i/>
                <w:sz w:val="20"/>
              </w:rPr>
            </w:pPr>
            <w:r w:rsidRPr="00B008A6">
              <w:rPr>
                <w:rFonts w:cs="Arial"/>
                <w:i/>
                <w:sz w:val="20"/>
              </w:rPr>
              <w:t>-1,234,804</w:t>
            </w:r>
          </w:p>
        </w:tc>
        <w:tc>
          <w:tcPr>
            <w:tcW w:w="3402" w:type="dxa"/>
            <w:tcBorders>
              <w:top w:val="nil"/>
              <w:left w:val="nil"/>
              <w:bottom w:val="nil"/>
              <w:right w:val="nil"/>
            </w:tcBorders>
            <w:vAlign w:val="center"/>
            <w:tcPrChange w:id="131" w:author="Will Johnson" w:date="2023-09-01T14:18:00Z">
              <w:tcPr>
                <w:tcW w:w="2571" w:type="dxa"/>
                <w:tcBorders>
                  <w:top w:val="nil"/>
                  <w:left w:val="nil"/>
                  <w:bottom w:val="nil"/>
                  <w:right w:val="nil"/>
                </w:tcBorders>
                <w:vAlign w:val="center"/>
              </w:tcPr>
            </w:tcPrChange>
          </w:tcPr>
          <w:p w14:paraId="32B09427" w14:textId="77BB7EEE" w:rsidR="00E74210" w:rsidRPr="00DC4502" w:rsidRDefault="009274E9" w:rsidP="0008710A">
            <w:pPr>
              <w:jc w:val="both"/>
              <w:rPr>
                <w:rFonts w:cs="Arial"/>
                <w:i/>
                <w:sz w:val="20"/>
              </w:rPr>
            </w:pPr>
            <w:r w:rsidRPr="00B008A6">
              <w:rPr>
                <w:rFonts w:cs="Arial"/>
                <w:i/>
                <w:sz w:val="20"/>
              </w:rPr>
              <w:t>0.7</w:t>
            </w:r>
            <w:r w:rsidR="00E74210" w:rsidRPr="00DC4502">
              <w:rPr>
                <w:rFonts w:cs="Arial"/>
                <w:i/>
                <w:sz w:val="20"/>
              </w:rPr>
              <w:t>% of EGI</w:t>
            </w:r>
          </w:p>
        </w:tc>
      </w:tr>
      <w:tr w:rsidR="00E74210" w:rsidRPr="00E74210" w14:paraId="7EFF3C25" w14:textId="77777777" w:rsidTr="008C72CC">
        <w:trPr>
          <w:trHeight w:val="360"/>
          <w:trPrChange w:id="132"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33" w:author="Will Johnson" w:date="2023-09-01T14:18:00Z">
              <w:tcPr>
                <w:tcW w:w="3119" w:type="dxa"/>
                <w:tcBorders>
                  <w:top w:val="nil"/>
                  <w:left w:val="nil"/>
                  <w:bottom w:val="nil"/>
                  <w:right w:val="nil"/>
                </w:tcBorders>
                <w:shd w:val="clear" w:color="auto" w:fill="auto"/>
                <w:noWrap/>
                <w:vAlign w:val="center"/>
                <w:hideMark/>
              </w:tcPr>
            </w:tcPrChange>
          </w:tcPr>
          <w:p w14:paraId="4A0440BD"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BM Fee</w:t>
            </w:r>
          </w:p>
        </w:tc>
        <w:tc>
          <w:tcPr>
            <w:tcW w:w="850" w:type="dxa"/>
            <w:tcBorders>
              <w:top w:val="nil"/>
              <w:left w:val="nil"/>
              <w:bottom w:val="nil"/>
              <w:right w:val="nil"/>
            </w:tcBorders>
            <w:shd w:val="clear" w:color="auto" w:fill="auto"/>
            <w:noWrap/>
            <w:vAlign w:val="center"/>
            <w:hideMark/>
            <w:tcPrChange w:id="134" w:author="Will Johnson" w:date="2023-09-01T14:18:00Z">
              <w:tcPr>
                <w:tcW w:w="850" w:type="dxa"/>
                <w:tcBorders>
                  <w:top w:val="nil"/>
                  <w:left w:val="nil"/>
                  <w:bottom w:val="nil"/>
                  <w:right w:val="nil"/>
                </w:tcBorders>
                <w:shd w:val="clear" w:color="auto" w:fill="auto"/>
                <w:noWrap/>
                <w:vAlign w:val="center"/>
                <w:hideMark/>
              </w:tcPr>
            </w:tcPrChange>
          </w:tcPr>
          <w:p w14:paraId="2034732C"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35" w:author="Will Johnson" w:date="2023-09-01T14:18:00Z">
              <w:tcPr>
                <w:tcW w:w="1560" w:type="dxa"/>
                <w:tcBorders>
                  <w:top w:val="nil"/>
                  <w:left w:val="nil"/>
                  <w:bottom w:val="nil"/>
                  <w:right w:val="nil"/>
                </w:tcBorders>
                <w:shd w:val="clear" w:color="auto" w:fill="auto"/>
                <w:noWrap/>
                <w:vAlign w:val="center"/>
                <w:hideMark/>
              </w:tcPr>
            </w:tcPrChange>
          </w:tcPr>
          <w:p w14:paraId="173310AA" w14:textId="6F015ADB" w:rsidR="00E74210" w:rsidRPr="00D86756" w:rsidRDefault="00D86756" w:rsidP="0008710A">
            <w:pPr>
              <w:jc w:val="both"/>
              <w:rPr>
                <w:rFonts w:cs="Arial"/>
                <w:i/>
                <w:sz w:val="20"/>
              </w:rPr>
            </w:pPr>
            <w:r w:rsidRPr="00B008A6">
              <w:rPr>
                <w:rFonts w:cs="Arial"/>
                <w:i/>
                <w:sz w:val="20"/>
              </w:rPr>
              <w:t>-5,078,239</w:t>
            </w:r>
          </w:p>
        </w:tc>
        <w:tc>
          <w:tcPr>
            <w:tcW w:w="3402" w:type="dxa"/>
            <w:tcBorders>
              <w:top w:val="nil"/>
              <w:left w:val="nil"/>
              <w:bottom w:val="nil"/>
              <w:right w:val="nil"/>
            </w:tcBorders>
            <w:vAlign w:val="center"/>
            <w:tcPrChange w:id="136" w:author="Will Johnson" w:date="2023-09-01T14:18:00Z">
              <w:tcPr>
                <w:tcW w:w="2571" w:type="dxa"/>
                <w:tcBorders>
                  <w:top w:val="nil"/>
                  <w:left w:val="nil"/>
                  <w:bottom w:val="nil"/>
                  <w:right w:val="nil"/>
                </w:tcBorders>
                <w:vAlign w:val="center"/>
              </w:tcPr>
            </w:tcPrChange>
          </w:tcPr>
          <w:p w14:paraId="1D130DA5" w14:textId="2430DA75" w:rsidR="00E74210" w:rsidRPr="00DC4502" w:rsidRDefault="00E74210" w:rsidP="0008710A">
            <w:pPr>
              <w:widowControl w:val="0"/>
              <w:autoSpaceDE w:val="0"/>
              <w:autoSpaceDN w:val="0"/>
              <w:adjustRightInd w:val="0"/>
              <w:jc w:val="both"/>
              <w:rPr>
                <w:rFonts w:cs="Arial"/>
                <w:i/>
                <w:sz w:val="20"/>
                <w:szCs w:val="20"/>
                <w:lang w:val="en-US" w:eastAsia="ja-JP"/>
              </w:rPr>
            </w:pPr>
            <w:r w:rsidRPr="00DC4502">
              <w:rPr>
                <w:rFonts w:cs="Arial"/>
                <w:i/>
                <w:sz w:val="20"/>
                <w:szCs w:val="20"/>
                <w:lang w:val="en-US" w:eastAsia="ja-JP"/>
              </w:rPr>
              <w:t>JPY</w:t>
            </w:r>
            <w:r w:rsidR="009274E9" w:rsidRPr="00B008A6">
              <w:rPr>
                <w:rFonts w:cs="Arial"/>
                <w:i/>
                <w:sz w:val="20"/>
                <w:szCs w:val="20"/>
                <w:lang w:val="en-US" w:eastAsia="ja-JP"/>
              </w:rPr>
              <w:t>4</w:t>
            </w:r>
            <w:r w:rsidRPr="00DC4502">
              <w:rPr>
                <w:rFonts w:cs="Arial"/>
                <w:i/>
                <w:sz w:val="20"/>
                <w:szCs w:val="20"/>
                <w:lang w:val="en-US" w:eastAsia="ja-JP"/>
              </w:rPr>
              <w:t>00 per tsubo GFA</w:t>
            </w:r>
            <w:ins w:id="137" w:author="Will Johnson" w:date="2023-09-01T16:43:00Z">
              <w:r w:rsidR="00C05ED4">
                <w:rPr>
                  <w:rFonts w:cs="Arial"/>
                  <w:i/>
                  <w:sz w:val="20"/>
                  <w:szCs w:val="20"/>
                  <w:lang w:val="en-US" w:eastAsia="ja-JP"/>
                </w:rPr>
                <w:t>; c.</w:t>
              </w:r>
              <w:r w:rsidR="00CD21C5">
                <w:rPr>
                  <w:rFonts w:cs="Arial"/>
                  <w:i/>
                  <w:sz w:val="20"/>
                  <w:szCs w:val="20"/>
                  <w:lang w:val="en-US" w:eastAsia="ja-JP"/>
                </w:rPr>
                <w:t xml:space="preserve">22% of </w:t>
              </w:r>
              <w:r w:rsidR="00C539D5">
                <w:rPr>
                  <w:rFonts w:cs="Arial"/>
                  <w:i/>
                  <w:sz w:val="20"/>
                  <w:szCs w:val="20"/>
                  <w:lang w:val="en-US" w:eastAsia="ja-JP"/>
                </w:rPr>
                <w:t>total OPEX</w:t>
              </w:r>
            </w:ins>
          </w:p>
        </w:tc>
      </w:tr>
      <w:tr w:rsidR="00E74210" w:rsidRPr="00E74210" w14:paraId="1B5AE4EF" w14:textId="77777777" w:rsidTr="008C72CC">
        <w:trPr>
          <w:trHeight w:val="360"/>
          <w:trPrChange w:id="138"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39" w:author="Will Johnson" w:date="2023-09-01T14:18:00Z">
              <w:tcPr>
                <w:tcW w:w="3119" w:type="dxa"/>
                <w:tcBorders>
                  <w:top w:val="nil"/>
                  <w:left w:val="nil"/>
                  <w:bottom w:val="nil"/>
                  <w:right w:val="nil"/>
                </w:tcBorders>
                <w:shd w:val="clear" w:color="auto" w:fill="auto"/>
                <w:noWrap/>
                <w:vAlign w:val="center"/>
                <w:hideMark/>
              </w:tcPr>
            </w:tcPrChange>
          </w:tcPr>
          <w:p w14:paraId="20B3430A"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 xml:space="preserve">Repairs </w:t>
            </w:r>
          </w:p>
        </w:tc>
        <w:tc>
          <w:tcPr>
            <w:tcW w:w="850" w:type="dxa"/>
            <w:tcBorders>
              <w:top w:val="nil"/>
              <w:left w:val="nil"/>
              <w:bottom w:val="nil"/>
              <w:right w:val="nil"/>
            </w:tcBorders>
            <w:shd w:val="clear" w:color="auto" w:fill="auto"/>
            <w:noWrap/>
            <w:vAlign w:val="center"/>
            <w:hideMark/>
            <w:tcPrChange w:id="140" w:author="Will Johnson" w:date="2023-09-01T14:18:00Z">
              <w:tcPr>
                <w:tcW w:w="850" w:type="dxa"/>
                <w:tcBorders>
                  <w:top w:val="nil"/>
                  <w:left w:val="nil"/>
                  <w:bottom w:val="nil"/>
                  <w:right w:val="nil"/>
                </w:tcBorders>
                <w:shd w:val="clear" w:color="auto" w:fill="auto"/>
                <w:noWrap/>
                <w:vAlign w:val="center"/>
                <w:hideMark/>
              </w:tcPr>
            </w:tcPrChange>
          </w:tcPr>
          <w:p w14:paraId="181FAA2E"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vAlign w:val="center"/>
            <w:tcPrChange w:id="141" w:author="Will Johnson" w:date="2023-09-01T14:18:00Z">
              <w:tcPr>
                <w:tcW w:w="1560" w:type="dxa"/>
                <w:tcBorders>
                  <w:top w:val="nil"/>
                  <w:left w:val="nil"/>
                  <w:bottom w:val="nil"/>
                  <w:right w:val="nil"/>
                </w:tcBorders>
                <w:shd w:val="clear" w:color="auto" w:fill="auto"/>
                <w:vAlign w:val="center"/>
              </w:tcPr>
            </w:tcPrChange>
          </w:tcPr>
          <w:p w14:paraId="11D06E7F" w14:textId="14EF263F" w:rsidR="00E74210" w:rsidRPr="00D86756" w:rsidRDefault="00D86756" w:rsidP="0008710A">
            <w:pPr>
              <w:jc w:val="both"/>
              <w:rPr>
                <w:rFonts w:cs="Arial"/>
                <w:i/>
                <w:sz w:val="20"/>
              </w:rPr>
            </w:pPr>
            <w:r w:rsidRPr="00B008A6">
              <w:rPr>
                <w:rFonts w:cs="Arial"/>
                <w:i/>
                <w:sz w:val="20"/>
              </w:rPr>
              <w:t>-3,702,883</w:t>
            </w:r>
          </w:p>
        </w:tc>
        <w:tc>
          <w:tcPr>
            <w:tcW w:w="3402" w:type="dxa"/>
            <w:tcBorders>
              <w:top w:val="nil"/>
              <w:left w:val="nil"/>
              <w:bottom w:val="nil"/>
              <w:right w:val="nil"/>
            </w:tcBorders>
            <w:vAlign w:val="center"/>
            <w:tcPrChange w:id="142" w:author="Will Johnson" w:date="2023-09-01T14:18:00Z">
              <w:tcPr>
                <w:tcW w:w="2571" w:type="dxa"/>
                <w:tcBorders>
                  <w:top w:val="nil"/>
                  <w:left w:val="nil"/>
                  <w:bottom w:val="nil"/>
                  <w:right w:val="nil"/>
                </w:tcBorders>
                <w:vAlign w:val="center"/>
              </w:tcPr>
            </w:tcPrChange>
          </w:tcPr>
          <w:p w14:paraId="042BB211" w14:textId="2277FC56" w:rsidR="00E74210" w:rsidRPr="00DC4502" w:rsidRDefault="00E74210">
            <w:pPr>
              <w:ind w:right="400"/>
              <w:rPr>
                <w:rFonts w:cs="Arial"/>
                <w:i/>
                <w:sz w:val="20"/>
              </w:rPr>
              <w:pPrChange w:id="143" w:author="Will Johnson" w:date="2023-09-01T14:18:00Z">
                <w:pPr>
                  <w:ind w:right="400"/>
                  <w:jc w:val="both"/>
                </w:pPr>
              </w:pPrChange>
            </w:pPr>
            <w:r w:rsidRPr="00DC4502">
              <w:rPr>
                <w:rFonts w:cs="Arial"/>
                <w:i/>
                <w:sz w:val="20"/>
              </w:rPr>
              <w:t>0.</w:t>
            </w:r>
            <w:r w:rsidR="00D86756" w:rsidRPr="00DC4502">
              <w:rPr>
                <w:rFonts w:cs="Arial"/>
                <w:i/>
                <w:sz w:val="20"/>
              </w:rPr>
              <w:t>2</w:t>
            </w:r>
            <w:r w:rsidR="00DC2A22" w:rsidRPr="00B008A6">
              <w:rPr>
                <w:rFonts w:cs="Arial"/>
                <w:i/>
                <w:sz w:val="20"/>
              </w:rPr>
              <w:t>5</w:t>
            </w:r>
            <w:r w:rsidRPr="00DC4502">
              <w:rPr>
                <w:rFonts w:cs="Arial"/>
                <w:i/>
                <w:sz w:val="20"/>
              </w:rPr>
              <w:t xml:space="preserve">% of </w:t>
            </w:r>
            <w:ins w:id="144" w:author="Will Johnson" w:date="2023-09-01T14:18:00Z">
              <w:r w:rsidR="008C72CC">
                <w:rPr>
                  <w:rFonts w:cs="Arial"/>
                  <w:i/>
                  <w:sz w:val="20"/>
                </w:rPr>
                <w:t xml:space="preserve">building </w:t>
              </w:r>
            </w:ins>
            <w:ins w:id="145" w:author="Will Johnson" w:date="2023-09-01T14:16:00Z">
              <w:r w:rsidR="00E761EC">
                <w:rPr>
                  <w:rFonts w:cs="Arial"/>
                  <w:i/>
                  <w:sz w:val="20"/>
                </w:rPr>
                <w:t>replacement cost value (</w:t>
              </w:r>
            </w:ins>
            <w:r w:rsidRPr="00DC4502">
              <w:rPr>
                <w:rFonts w:cs="Arial"/>
                <w:i/>
                <w:sz w:val="20"/>
              </w:rPr>
              <w:t>RCV</w:t>
            </w:r>
            <w:ins w:id="146" w:author="Will Johnson" w:date="2023-09-01T14:16:00Z">
              <w:r w:rsidR="00E761EC">
                <w:rPr>
                  <w:rFonts w:cs="Arial"/>
                  <w:i/>
                  <w:sz w:val="20"/>
                </w:rPr>
                <w:t>)</w:t>
              </w:r>
            </w:ins>
          </w:p>
        </w:tc>
      </w:tr>
      <w:tr w:rsidR="00E74210" w:rsidRPr="00E74210" w14:paraId="59747181" w14:textId="77777777" w:rsidTr="008C72CC">
        <w:trPr>
          <w:trHeight w:val="360"/>
          <w:trPrChange w:id="147"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48" w:author="Will Johnson" w:date="2023-09-01T14:18:00Z">
              <w:tcPr>
                <w:tcW w:w="3119" w:type="dxa"/>
                <w:tcBorders>
                  <w:top w:val="nil"/>
                  <w:left w:val="nil"/>
                  <w:bottom w:val="nil"/>
                  <w:right w:val="nil"/>
                </w:tcBorders>
                <w:shd w:val="clear" w:color="auto" w:fill="auto"/>
                <w:noWrap/>
                <w:vAlign w:val="center"/>
                <w:hideMark/>
              </w:tcPr>
            </w:tcPrChange>
          </w:tcPr>
          <w:p w14:paraId="090D657E"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Property Tax</w:t>
            </w:r>
          </w:p>
        </w:tc>
        <w:tc>
          <w:tcPr>
            <w:tcW w:w="850" w:type="dxa"/>
            <w:tcBorders>
              <w:top w:val="nil"/>
              <w:left w:val="nil"/>
              <w:bottom w:val="nil"/>
              <w:right w:val="nil"/>
            </w:tcBorders>
            <w:shd w:val="clear" w:color="auto" w:fill="auto"/>
            <w:noWrap/>
            <w:vAlign w:val="center"/>
            <w:hideMark/>
            <w:tcPrChange w:id="149" w:author="Will Johnson" w:date="2023-09-01T14:18:00Z">
              <w:tcPr>
                <w:tcW w:w="850" w:type="dxa"/>
                <w:tcBorders>
                  <w:top w:val="nil"/>
                  <w:left w:val="nil"/>
                  <w:bottom w:val="nil"/>
                  <w:right w:val="nil"/>
                </w:tcBorders>
                <w:shd w:val="clear" w:color="auto" w:fill="auto"/>
                <w:noWrap/>
                <w:vAlign w:val="center"/>
                <w:hideMark/>
              </w:tcPr>
            </w:tcPrChange>
          </w:tcPr>
          <w:p w14:paraId="61FB3CE2"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50" w:author="Will Johnson" w:date="2023-09-01T14:18:00Z">
              <w:tcPr>
                <w:tcW w:w="1560" w:type="dxa"/>
                <w:tcBorders>
                  <w:top w:val="nil"/>
                  <w:left w:val="nil"/>
                  <w:bottom w:val="nil"/>
                  <w:right w:val="nil"/>
                </w:tcBorders>
                <w:shd w:val="clear" w:color="auto" w:fill="auto"/>
                <w:noWrap/>
                <w:vAlign w:val="center"/>
                <w:hideMark/>
              </w:tcPr>
            </w:tcPrChange>
          </w:tcPr>
          <w:p w14:paraId="7E5B8716" w14:textId="359AF3C9" w:rsidR="00E74210" w:rsidRPr="00D86756" w:rsidRDefault="00D86756" w:rsidP="0008710A">
            <w:pPr>
              <w:jc w:val="both"/>
              <w:rPr>
                <w:rFonts w:cs="Arial"/>
                <w:i/>
                <w:sz w:val="20"/>
              </w:rPr>
            </w:pPr>
            <w:r w:rsidRPr="00B008A6">
              <w:rPr>
                <w:rFonts w:cs="Arial"/>
                <w:i/>
                <w:sz w:val="20"/>
              </w:rPr>
              <w:t>-12,286,263</w:t>
            </w:r>
          </w:p>
        </w:tc>
        <w:tc>
          <w:tcPr>
            <w:tcW w:w="3402" w:type="dxa"/>
            <w:tcBorders>
              <w:top w:val="nil"/>
              <w:left w:val="nil"/>
              <w:bottom w:val="nil"/>
              <w:right w:val="nil"/>
            </w:tcBorders>
            <w:vAlign w:val="center"/>
            <w:tcPrChange w:id="151" w:author="Will Johnson" w:date="2023-09-01T14:18:00Z">
              <w:tcPr>
                <w:tcW w:w="2571" w:type="dxa"/>
                <w:tcBorders>
                  <w:top w:val="nil"/>
                  <w:left w:val="nil"/>
                  <w:bottom w:val="nil"/>
                  <w:right w:val="nil"/>
                </w:tcBorders>
                <w:vAlign w:val="center"/>
              </w:tcPr>
            </w:tcPrChange>
          </w:tcPr>
          <w:p w14:paraId="185A40CB" w14:textId="77777777" w:rsidR="00E74210" w:rsidRPr="00DC4502" w:rsidRDefault="00E74210" w:rsidP="0008710A">
            <w:pPr>
              <w:jc w:val="both"/>
              <w:rPr>
                <w:rFonts w:cs="Arial"/>
                <w:i/>
                <w:sz w:val="20"/>
              </w:rPr>
            </w:pPr>
          </w:p>
        </w:tc>
      </w:tr>
      <w:tr w:rsidR="00E74210" w:rsidRPr="00E74210" w14:paraId="573BBDF2" w14:textId="77777777" w:rsidTr="008C72CC">
        <w:trPr>
          <w:trHeight w:val="360"/>
          <w:trPrChange w:id="152"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53" w:author="Will Johnson" w:date="2023-09-01T14:18:00Z">
              <w:tcPr>
                <w:tcW w:w="3119" w:type="dxa"/>
                <w:tcBorders>
                  <w:top w:val="nil"/>
                  <w:left w:val="nil"/>
                  <w:bottom w:val="nil"/>
                  <w:right w:val="nil"/>
                </w:tcBorders>
                <w:shd w:val="clear" w:color="auto" w:fill="auto"/>
                <w:noWrap/>
                <w:vAlign w:val="center"/>
                <w:hideMark/>
              </w:tcPr>
            </w:tcPrChange>
          </w:tcPr>
          <w:p w14:paraId="63333FD2"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 xml:space="preserve">Utilities Expense </w:t>
            </w:r>
          </w:p>
        </w:tc>
        <w:tc>
          <w:tcPr>
            <w:tcW w:w="850" w:type="dxa"/>
            <w:tcBorders>
              <w:top w:val="nil"/>
              <w:left w:val="nil"/>
              <w:bottom w:val="nil"/>
              <w:right w:val="nil"/>
            </w:tcBorders>
            <w:shd w:val="clear" w:color="auto" w:fill="auto"/>
            <w:noWrap/>
            <w:vAlign w:val="center"/>
            <w:hideMark/>
            <w:tcPrChange w:id="154" w:author="Will Johnson" w:date="2023-09-01T14:18:00Z">
              <w:tcPr>
                <w:tcW w:w="850" w:type="dxa"/>
                <w:tcBorders>
                  <w:top w:val="nil"/>
                  <w:left w:val="nil"/>
                  <w:bottom w:val="nil"/>
                  <w:right w:val="nil"/>
                </w:tcBorders>
                <w:shd w:val="clear" w:color="auto" w:fill="auto"/>
                <w:noWrap/>
                <w:vAlign w:val="center"/>
                <w:hideMark/>
              </w:tcPr>
            </w:tcPrChange>
          </w:tcPr>
          <w:p w14:paraId="402452F3"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55" w:author="Will Johnson" w:date="2023-09-01T14:18:00Z">
              <w:tcPr>
                <w:tcW w:w="1560" w:type="dxa"/>
                <w:tcBorders>
                  <w:top w:val="nil"/>
                  <w:left w:val="nil"/>
                  <w:bottom w:val="nil"/>
                  <w:right w:val="nil"/>
                </w:tcBorders>
                <w:shd w:val="clear" w:color="auto" w:fill="auto"/>
                <w:noWrap/>
                <w:vAlign w:val="center"/>
                <w:hideMark/>
              </w:tcPr>
            </w:tcPrChange>
          </w:tcPr>
          <w:p w14:paraId="4C8F1130" w14:textId="14874901" w:rsidR="00E74210" w:rsidRPr="00D86756" w:rsidRDefault="00D86756" w:rsidP="0008710A">
            <w:pPr>
              <w:jc w:val="both"/>
              <w:rPr>
                <w:rFonts w:cs="Arial"/>
                <w:i/>
                <w:sz w:val="20"/>
              </w:rPr>
            </w:pPr>
            <w:r w:rsidRPr="00B008A6">
              <w:rPr>
                <w:rFonts w:cs="Arial"/>
                <w:i/>
                <w:sz w:val="20"/>
              </w:rPr>
              <w:t>0</w:t>
            </w:r>
          </w:p>
        </w:tc>
        <w:tc>
          <w:tcPr>
            <w:tcW w:w="3402" w:type="dxa"/>
            <w:tcBorders>
              <w:top w:val="nil"/>
              <w:left w:val="nil"/>
              <w:bottom w:val="nil"/>
              <w:right w:val="nil"/>
            </w:tcBorders>
            <w:vAlign w:val="center"/>
            <w:tcPrChange w:id="156" w:author="Will Johnson" w:date="2023-09-01T14:18:00Z">
              <w:tcPr>
                <w:tcW w:w="2571" w:type="dxa"/>
                <w:tcBorders>
                  <w:top w:val="nil"/>
                  <w:left w:val="nil"/>
                  <w:bottom w:val="nil"/>
                  <w:right w:val="nil"/>
                </w:tcBorders>
                <w:vAlign w:val="center"/>
              </w:tcPr>
            </w:tcPrChange>
          </w:tcPr>
          <w:p w14:paraId="27934145" w14:textId="25085CD1" w:rsidR="00E74210" w:rsidRPr="00DC4502" w:rsidRDefault="00E74210" w:rsidP="0008710A">
            <w:pPr>
              <w:jc w:val="both"/>
              <w:rPr>
                <w:rFonts w:cs="Arial"/>
                <w:i/>
                <w:sz w:val="20"/>
              </w:rPr>
            </w:pPr>
            <w:r w:rsidRPr="00DC4502">
              <w:rPr>
                <w:rFonts w:cs="Arial"/>
                <w:i/>
                <w:sz w:val="20"/>
                <w:szCs w:val="20"/>
                <w:lang w:val="en-US" w:eastAsia="ja-JP"/>
              </w:rPr>
              <w:t>JPY</w:t>
            </w:r>
            <w:r w:rsidR="00DC2A22" w:rsidRPr="00B008A6">
              <w:rPr>
                <w:rFonts w:cs="Arial"/>
                <w:i/>
                <w:sz w:val="20"/>
                <w:szCs w:val="20"/>
                <w:lang w:val="en-US" w:eastAsia="ja-JP"/>
              </w:rPr>
              <w:t>0</w:t>
            </w:r>
            <w:r w:rsidRPr="00DC4502">
              <w:rPr>
                <w:rFonts w:cs="Arial"/>
                <w:i/>
                <w:sz w:val="20"/>
                <w:szCs w:val="20"/>
                <w:lang w:val="en-US" w:eastAsia="ja-JP"/>
              </w:rPr>
              <w:t xml:space="preserve"> per tsubo GFA</w:t>
            </w:r>
          </w:p>
        </w:tc>
      </w:tr>
      <w:tr w:rsidR="00E74210" w:rsidRPr="00E74210" w14:paraId="298A49B7" w14:textId="77777777" w:rsidTr="008C72CC">
        <w:trPr>
          <w:trHeight w:val="360"/>
          <w:trPrChange w:id="157" w:author="Will Johnson" w:date="2023-09-01T14:18:00Z">
            <w:trPr>
              <w:trHeight w:val="360"/>
            </w:trPr>
          </w:trPrChange>
        </w:trPr>
        <w:tc>
          <w:tcPr>
            <w:tcW w:w="3119" w:type="dxa"/>
            <w:tcBorders>
              <w:top w:val="nil"/>
              <w:left w:val="nil"/>
              <w:bottom w:val="nil"/>
              <w:right w:val="nil"/>
            </w:tcBorders>
            <w:shd w:val="clear" w:color="auto" w:fill="auto"/>
            <w:noWrap/>
            <w:vAlign w:val="center"/>
            <w:hideMark/>
            <w:tcPrChange w:id="158" w:author="Will Johnson" w:date="2023-09-01T14:18:00Z">
              <w:tcPr>
                <w:tcW w:w="3119" w:type="dxa"/>
                <w:tcBorders>
                  <w:top w:val="nil"/>
                  <w:left w:val="nil"/>
                  <w:bottom w:val="nil"/>
                  <w:right w:val="nil"/>
                </w:tcBorders>
                <w:shd w:val="clear" w:color="auto" w:fill="auto"/>
                <w:noWrap/>
                <w:vAlign w:val="center"/>
                <w:hideMark/>
              </w:tcPr>
            </w:tcPrChange>
          </w:tcPr>
          <w:p w14:paraId="29F2CA80"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Insurance</w:t>
            </w:r>
          </w:p>
        </w:tc>
        <w:tc>
          <w:tcPr>
            <w:tcW w:w="850" w:type="dxa"/>
            <w:tcBorders>
              <w:top w:val="nil"/>
              <w:left w:val="nil"/>
              <w:bottom w:val="nil"/>
              <w:right w:val="nil"/>
            </w:tcBorders>
            <w:shd w:val="clear" w:color="auto" w:fill="auto"/>
            <w:noWrap/>
            <w:vAlign w:val="center"/>
            <w:hideMark/>
            <w:tcPrChange w:id="159" w:author="Will Johnson" w:date="2023-09-01T14:18:00Z">
              <w:tcPr>
                <w:tcW w:w="850" w:type="dxa"/>
                <w:tcBorders>
                  <w:top w:val="nil"/>
                  <w:left w:val="nil"/>
                  <w:bottom w:val="nil"/>
                  <w:right w:val="nil"/>
                </w:tcBorders>
                <w:shd w:val="clear" w:color="auto" w:fill="auto"/>
                <w:noWrap/>
                <w:vAlign w:val="center"/>
                <w:hideMark/>
              </w:tcPr>
            </w:tcPrChange>
          </w:tcPr>
          <w:p w14:paraId="624F6551"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60" w:author="Will Johnson" w:date="2023-09-01T14:18:00Z">
              <w:tcPr>
                <w:tcW w:w="1560" w:type="dxa"/>
                <w:tcBorders>
                  <w:top w:val="nil"/>
                  <w:left w:val="nil"/>
                  <w:bottom w:val="nil"/>
                  <w:right w:val="nil"/>
                </w:tcBorders>
                <w:shd w:val="clear" w:color="auto" w:fill="auto"/>
                <w:noWrap/>
                <w:vAlign w:val="center"/>
                <w:hideMark/>
              </w:tcPr>
            </w:tcPrChange>
          </w:tcPr>
          <w:p w14:paraId="1AEEC5F2" w14:textId="4CDD9345" w:rsidR="00E74210" w:rsidRPr="00D86756" w:rsidRDefault="00D86756" w:rsidP="0008710A">
            <w:pPr>
              <w:jc w:val="both"/>
              <w:rPr>
                <w:rFonts w:cs="Arial"/>
                <w:i/>
                <w:sz w:val="20"/>
              </w:rPr>
            </w:pPr>
            <w:r w:rsidRPr="00D86756">
              <w:rPr>
                <w:rFonts w:cs="Arial"/>
                <w:i/>
                <w:sz w:val="20"/>
              </w:rPr>
              <w:t>-518,404</w:t>
            </w:r>
          </w:p>
        </w:tc>
        <w:tc>
          <w:tcPr>
            <w:tcW w:w="3402" w:type="dxa"/>
            <w:tcBorders>
              <w:top w:val="nil"/>
              <w:left w:val="nil"/>
              <w:bottom w:val="nil"/>
              <w:right w:val="nil"/>
            </w:tcBorders>
            <w:vAlign w:val="center"/>
            <w:tcPrChange w:id="161" w:author="Will Johnson" w:date="2023-09-01T14:18:00Z">
              <w:tcPr>
                <w:tcW w:w="2571" w:type="dxa"/>
                <w:tcBorders>
                  <w:top w:val="nil"/>
                  <w:left w:val="nil"/>
                  <w:bottom w:val="nil"/>
                  <w:right w:val="nil"/>
                </w:tcBorders>
                <w:vAlign w:val="center"/>
              </w:tcPr>
            </w:tcPrChange>
          </w:tcPr>
          <w:p w14:paraId="552C8F82" w14:textId="77777777" w:rsidR="00E74210" w:rsidRPr="00DC4502" w:rsidRDefault="00E74210" w:rsidP="0008710A">
            <w:pPr>
              <w:jc w:val="both"/>
              <w:rPr>
                <w:rFonts w:cs="Arial"/>
                <w:i/>
                <w:sz w:val="20"/>
              </w:rPr>
            </w:pPr>
            <w:r w:rsidRPr="00DC4502">
              <w:rPr>
                <w:rFonts w:cs="Arial"/>
                <w:i/>
                <w:sz w:val="20"/>
              </w:rPr>
              <w:t>0.04% of RCV</w:t>
            </w:r>
          </w:p>
        </w:tc>
      </w:tr>
      <w:tr w:rsidR="00E74210" w:rsidRPr="00E74210" w14:paraId="64A4E8AF" w14:textId="77777777" w:rsidTr="008C72CC">
        <w:trPr>
          <w:trHeight w:val="351"/>
          <w:trPrChange w:id="162" w:author="Will Johnson" w:date="2023-09-01T14:18:00Z">
            <w:trPr>
              <w:trHeight w:val="351"/>
            </w:trPr>
          </w:trPrChange>
        </w:trPr>
        <w:tc>
          <w:tcPr>
            <w:tcW w:w="3119" w:type="dxa"/>
            <w:tcBorders>
              <w:top w:val="nil"/>
              <w:left w:val="nil"/>
              <w:bottom w:val="nil"/>
              <w:right w:val="nil"/>
            </w:tcBorders>
            <w:shd w:val="clear" w:color="auto" w:fill="auto"/>
            <w:noWrap/>
            <w:vAlign w:val="center"/>
            <w:hideMark/>
            <w:tcPrChange w:id="163" w:author="Will Johnson" w:date="2023-09-01T14:18:00Z">
              <w:tcPr>
                <w:tcW w:w="3119" w:type="dxa"/>
                <w:tcBorders>
                  <w:top w:val="nil"/>
                  <w:left w:val="nil"/>
                  <w:bottom w:val="nil"/>
                  <w:right w:val="nil"/>
                </w:tcBorders>
                <w:shd w:val="clear" w:color="auto" w:fill="auto"/>
                <w:noWrap/>
                <w:vAlign w:val="center"/>
                <w:hideMark/>
              </w:tcPr>
            </w:tcPrChange>
          </w:tcPr>
          <w:p w14:paraId="393AC301" w14:textId="77777777" w:rsidR="00E74210" w:rsidRPr="00DC4502" w:rsidRDefault="00E74210" w:rsidP="0008710A">
            <w:pPr>
              <w:ind w:firstLineChars="200" w:firstLine="400"/>
              <w:rPr>
                <w:rFonts w:eastAsia="MS PGothic" w:cs="Arial"/>
                <w:i/>
                <w:sz w:val="20"/>
                <w:lang w:val="en-US" w:eastAsia="ja-JP"/>
              </w:rPr>
            </w:pPr>
            <w:r w:rsidRPr="00DC4502">
              <w:rPr>
                <w:rFonts w:eastAsia="MS PGothic" w:cs="Arial"/>
                <w:i/>
                <w:sz w:val="20"/>
                <w:lang w:val="en-US" w:eastAsia="ja-JP"/>
              </w:rPr>
              <w:t>Other OPEX</w:t>
            </w:r>
          </w:p>
        </w:tc>
        <w:tc>
          <w:tcPr>
            <w:tcW w:w="850" w:type="dxa"/>
            <w:tcBorders>
              <w:top w:val="nil"/>
              <w:left w:val="nil"/>
              <w:bottom w:val="nil"/>
              <w:right w:val="nil"/>
            </w:tcBorders>
            <w:shd w:val="clear" w:color="auto" w:fill="auto"/>
            <w:noWrap/>
            <w:vAlign w:val="center"/>
            <w:hideMark/>
            <w:tcPrChange w:id="164" w:author="Will Johnson" w:date="2023-09-01T14:18:00Z">
              <w:tcPr>
                <w:tcW w:w="850" w:type="dxa"/>
                <w:tcBorders>
                  <w:top w:val="nil"/>
                  <w:left w:val="nil"/>
                  <w:bottom w:val="nil"/>
                  <w:right w:val="nil"/>
                </w:tcBorders>
                <w:shd w:val="clear" w:color="auto" w:fill="auto"/>
                <w:noWrap/>
                <w:vAlign w:val="center"/>
                <w:hideMark/>
              </w:tcPr>
            </w:tcPrChange>
          </w:tcPr>
          <w:p w14:paraId="1E57C8D2" w14:textId="77777777" w:rsidR="00E74210" w:rsidRPr="00DC4502" w:rsidRDefault="00E74210" w:rsidP="0008710A">
            <w:pPr>
              <w:jc w:val="right"/>
              <w:rPr>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noWrap/>
            <w:vAlign w:val="center"/>
            <w:hideMark/>
            <w:tcPrChange w:id="165" w:author="Will Johnson" w:date="2023-09-01T14:18:00Z">
              <w:tcPr>
                <w:tcW w:w="1560" w:type="dxa"/>
                <w:tcBorders>
                  <w:top w:val="nil"/>
                  <w:left w:val="nil"/>
                  <w:bottom w:val="nil"/>
                  <w:right w:val="nil"/>
                </w:tcBorders>
                <w:shd w:val="clear" w:color="auto" w:fill="auto"/>
                <w:noWrap/>
                <w:vAlign w:val="center"/>
                <w:hideMark/>
              </w:tcPr>
            </w:tcPrChange>
          </w:tcPr>
          <w:p w14:paraId="28BFD065" w14:textId="6B6793A2" w:rsidR="00E74210" w:rsidRPr="00DC4502" w:rsidRDefault="00D86756" w:rsidP="0008710A">
            <w:pPr>
              <w:jc w:val="both"/>
              <w:rPr>
                <w:rFonts w:cs="Arial"/>
                <w:i/>
                <w:sz w:val="20"/>
              </w:rPr>
            </w:pPr>
            <w:r w:rsidRPr="00D86756">
              <w:rPr>
                <w:rFonts w:cs="Arial"/>
                <w:i/>
                <w:sz w:val="20"/>
              </w:rPr>
              <w:t>-600,000</w:t>
            </w:r>
          </w:p>
        </w:tc>
        <w:tc>
          <w:tcPr>
            <w:tcW w:w="3402" w:type="dxa"/>
            <w:tcBorders>
              <w:top w:val="nil"/>
              <w:left w:val="nil"/>
              <w:bottom w:val="nil"/>
              <w:right w:val="nil"/>
            </w:tcBorders>
            <w:vAlign w:val="center"/>
            <w:tcPrChange w:id="166" w:author="Will Johnson" w:date="2023-09-01T14:18:00Z">
              <w:tcPr>
                <w:tcW w:w="2571" w:type="dxa"/>
                <w:tcBorders>
                  <w:top w:val="nil"/>
                  <w:left w:val="nil"/>
                  <w:bottom w:val="nil"/>
                  <w:right w:val="nil"/>
                </w:tcBorders>
                <w:vAlign w:val="center"/>
              </w:tcPr>
            </w:tcPrChange>
          </w:tcPr>
          <w:p w14:paraId="61AA7DB1" w14:textId="77777777" w:rsidR="00E74210" w:rsidRPr="00B008A6" w:rsidRDefault="00E74210" w:rsidP="0008710A">
            <w:pPr>
              <w:rPr>
                <w:rFonts w:cs="Arial"/>
                <w:i/>
                <w:sz w:val="20"/>
              </w:rPr>
            </w:pPr>
          </w:p>
        </w:tc>
      </w:tr>
      <w:tr w:rsidR="00E74210" w:rsidRPr="00E74210" w14:paraId="7844A2F1" w14:textId="77777777" w:rsidTr="008C72CC">
        <w:trPr>
          <w:trHeight w:val="266"/>
          <w:trPrChange w:id="167" w:author="Will Johnson" w:date="2023-09-01T14:18:00Z">
            <w:trPr>
              <w:trHeight w:val="266"/>
            </w:trPr>
          </w:trPrChange>
        </w:trPr>
        <w:tc>
          <w:tcPr>
            <w:tcW w:w="3119" w:type="dxa"/>
            <w:tcBorders>
              <w:top w:val="nil"/>
              <w:left w:val="nil"/>
              <w:bottom w:val="nil"/>
              <w:right w:val="nil"/>
            </w:tcBorders>
            <w:shd w:val="clear" w:color="auto" w:fill="auto"/>
            <w:noWrap/>
            <w:vAlign w:val="center"/>
            <w:hideMark/>
            <w:tcPrChange w:id="168" w:author="Will Johnson" w:date="2023-09-01T14:18:00Z">
              <w:tcPr>
                <w:tcW w:w="3119" w:type="dxa"/>
                <w:tcBorders>
                  <w:top w:val="nil"/>
                  <w:left w:val="nil"/>
                  <w:bottom w:val="nil"/>
                  <w:right w:val="nil"/>
                </w:tcBorders>
                <w:shd w:val="clear" w:color="auto" w:fill="auto"/>
                <w:noWrap/>
                <w:vAlign w:val="center"/>
                <w:hideMark/>
              </w:tcPr>
            </w:tcPrChange>
          </w:tcPr>
          <w:p w14:paraId="257F654E" w14:textId="77777777" w:rsidR="00E74210" w:rsidRPr="00DC4502" w:rsidRDefault="00E74210" w:rsidP="0008710A">
            <w:pPr>
              <w:rPr>
                <w:rFonts w:eastAsia="MS PGothic" w:cs="Arial"/>
                <w:b/>
                <w:i/>
                <w:sz w:val="20"/>
                <w:lang w:val="en-US" w:eastAsia="ja-JP"/>
              </w:rPr>
            </w:pPr>
            <w:r w:rsidRPr="00DC4502">
              <w:rPr>
                <w:rFonts w:eastAsia="MS PGothic" w:cs="Arial"/>
                <w:b/>
                <w:i/>
                <w:sz w:val="20"/>
                <w:lang w:val="en-US" w:eastAsia="ja-JP"/>
              </w:rPr>
              <w:t>Total Operating Expense</w:t>
            </w:r>
          </w:p>
        </w:tc>
        <w:tc>
          <w:tcPr>
            <w:tcW w:w="850" w:type="dxa"/>
            <w:tcBorders>
              <w:top w:val="nil"/>
              <w:left w:val="nil"/>
              <w:bottom w:val="nil"/>
              <w:right w:val="nil"/>
            </w:tcBorders>
            <w:shd w:val="clear" w:color="auto" w:fill="auto"/>
            <w:noWrap/>
            <w:vAlign w:val="center"/>
            <w:hideMark/>
            <w:tcPrChange w:id="169" w:author="Will Johnson" w:date="2023-09-01T14:18:00Z">
              <w:tcPr>
                <w:tcW w:w="850" w:type="dxa"/>
                <w:tcBorders>
                  <w:top w:val="nil"/>
                  <w:left w:val="nil"/>
                  <w:bottom w:val="nil"/>
                  <w:right w:val="nil"/>
                </w:tcBorders>
                <w:shd w:val="clear" w:color="auto" w:fill="auto"/>
                <w:noWrap/>
                <w:vAlign w:val="center"/>
                <w:hideMark/>
              </w:tcPr>
            </w:tcPrChange>
          </w:tcPr>
          <w:p w14:paraId="235E321C" w14:textId="77777777" w:rsidR="00E74210" w:rsidRPr="00DC4502" w:rsidRDefault="00E74210" w:rsidP="0008710A">
            <w:pPr>
              <w:jc w:val="right"/>
              <w:rPr>
                <w:b/>
                <w:i/>
                <w:sz w:val="20"/>
              </w:rPr>
            </w:pPr>
            <w:r w:rsidRPr="00DC4502">
              <w:rPr>
                <w:rFonts w:eastAsia="MS PGothic" w:cs="Arial"/>
                <w:b/>
                <w:i/>
                <w:sz w:val="20"/>
                <w:lang w:val="en-US" w:eastAsia="ja-JP"/>
              </w:rPr>
              <w:t>JPY</w:t>
            </w:r>
          </w:p>
        </w:tc>
        <w:tc>
          <w:tcPr>
            <w:tcW w:w="1560" w:type="dxa"/>
            <w:tcBorders>
              <w:top w:val="nil"/>
              <w:left w:val="nil"/>
              <w:bottom w:val="nil"/>
              <w:right w:val="nil"/>
            </w:tcBorders>
            <w:shd w:val="clear" w:color="auto" w:fill="auto"/>
            <w:vAlign w:val="center"/>
            <w:tcPrChange w:id="170" w:author="Will Johnson" w:date="2023-09-01T14:18:00Z">
              <w:tcPr>
                <w:tcW w:w="1560" w:type="dxa"/>
                <w:tcBorders>
                  <w:top w:val="nil"/>
                  <w:left w:val="nil"/>
                  <w:bottom w:val="nil"/>
                  <w:right w:val="nil"/>
                </w:tcBorders>
                <w:shd w:val="clear" w:color="auto" w:fill="auto"/>
                <w:vAlign w:val="center"/>
              </w:tcPr>
            </w:tcPrChange>
          </w:tcPr>
          <w:p w14:paraId="6FB52EAA" w14:textId="7F979852" w:rsidR="00E74210" w:rsidRPr="00B008A6" w:rsidRDefault="00D86756" w:rsidP="0008710A">
            <w:pPr>
              <w:jc w:val="both"/>
              <w:rPr>
                <w:rFonts w:cs="Arial"/>
                <w:b/>
                <w:i/>
                <w:sz w:val="20"/>
              </w:rPr>
            </w:pPr>
            <w:r w:rsidRPr="00D86756">
              <w:rPr>
                <w:rFonts w:cs="Arial"/>
                <w:b/>
                <w:bCs/>
                <w:i/>
                <w:sz w:val="20"/>
              </w:rPr>
              <w:t>-23,420,593</w:t>
            </w:r>
          </w:p>
        </w:tc>
        <w:tc>
          <w:tcPr>
            <w:tcW w:w="3402" w:type="dxa"/>
            <w:tcBorders>
              <w:top w:val="nil"/>
              <w:left w:val="nil"/>
              <w:bottom w:val="nil"/>
              <w:right w:val="nil"/>
            </w:tcBorders>
            <w:shd w:val="clear" w:color="auto" w:fill="auto"/>
            <w:vAlign w:val="center"/>
            <w:tcPrChange w:id="171" w:author="Will Johnson" w:date="2023-09-01T14:18:00Z">
              <w:tcPr>
                <w:tcW w:w="2571" w:type="dxa"/>
                <w:tcBorders>
                  <w:top w:val="nil"/>
                  <w:left w:val="nil"/>
                  <w:bottom w:val="nil"/>
                  <w:right w:val="nil"/>
                </w:tcBorders>
                <w:shd w:val="clear" w:color="auto" w:fill="auto"/>
                <w:vAlign w:val="center"/>
              </w:tcPr>
            </w:tcPrChange>
          </w:tcPr>
          <w:p w14:paraId="14CC2F70" w14:textId="77777777" w:rsidR="00E74210" w:rsidRPr="00B008A6" w:rsidRDefault="00E74210" w:rsidP="0008710A">
            <w:pPr>
              <w:jc w:val="both"/>
              <w:rPr>
                <w:rFonts w:cs="Arial"/>
                <w:i/>
                <w:sz w:val="20"/>
              </w:rPr>
            </w:pPr>
          </w:p>
        </w:tc>
      </w:tr>
      <w:tr w:rsidR="00E74210" w:rsidRPr="00E74210" w14:paraId="24D7607C" w14:textId="77777777" w:rsidTr="008C72CC">
        <w:trPr>
          <w:trHeight w:val="266"/>
          <w:trPrChange w:id="172" w:author="Will Johnson" w:date="2023-09-01T14:18:00Z">
            <w:trPr>
              <w:trHeight w:val="266"/>
            </w:trPr>
          </w:trPrChange>
        </w:trPr>
        <w:tc>
          <w:tcPr>
            <w:tcW w:w="3119" w:type="dxa"/>
            <w:tcBorders>
              <w:top w:val="nil"/>
              <w:left w:val="nil"/>
              <w:bottom w:val="nil"/>
              <w:right w:val="nil"/>
            </w:tcBorders>
            <w:shd w:val="clear" w:color="auto" w:fill="auto"/>
            <w:noWrap/>
            <w:vAlign w:val="center"/>
            <w:tcPrChange w:id="173" w:author="Will Johnson" w:date="2023-09-01T14:18:00Z">
              <w:tcPr>
                <w:tcW w:w="3119" w:type="dxa"/>
                <w:tcBorders>
                  <w:top w:val="nil"/>
                  <w:left w:val="nil"/>
                  <w:bottom w:val="nil"/>
                  <w:right w:val="nil"/>
                </w:tcBorders>
                <w:shd w:val="clear" w:color="auto" w:fill="auto"/>
                <w:noWrap/>
                <w:vAlign w:val="center"/>
              </w:tcPr>
            </w:tcPrChange>
          </w:tcPr>
          <w:p w14:paraId="7C2BEDC9" w14:textId="77777777" w:rsidR="00E74210" w:rsidRPr="00DC4502" w:rsidRDefault="00E74210" w:rsidP="0008710A">
            <w:pPr>
              <w:rPr>
                <w:rFonts w:eastAsia="MS PGothic" w:cs="Arial"/>
                <w:b/>
                <w:i/>
                <w:sz w:val="20"/>
                <w:lang w:val="en-US" w:eastAsia="ja-JP"/>
              </w:rPr>
            </w:pPr>
          </w:p>
        </w:tc>
        <w:tc>
          <w:tcPr>
            <w:tcW w:w="850" w:type="dxa"/>
            <w:tcBorders>
              <w:top w:val="nil"/>
              <w:left w:val="nil"/>
              <w:bottom w:val="nil"/>
              <w:right w:val="nil"/>
            </w:tcBorders>
            <w:shd w:val="clear" w:color="auto" w:fill="auto"/>
            <w:noWrap/>
            <w:vAlign w:val="center"/>
            <w:tcPrChange w:id="174" w:author="Will Johnson" w:date="2023-09-01T14:18:00Z">
              <w:tcPr>
                <w:tcW w:w="850" w:type="dxa"/>
                <w:tcBorders>
                  <w:top w:val="nil"/>
                  <w:left w:val="nil"/>
                  <w:bottom w:val="nil"/>
                  <w:right w:val="nil"/>
                </w:tcBorders>
                <w:shd w:val="clear" w:color="auto" w:fill="auto"/>
                <w:noWrap/>
                <w:vAlign w:val="center"/>
              </w:tcPr>
            </w:tcPrChange>
          </w:tcPr>
          <w:p w14:paraId="3C4E2A23" w14:textId="77777777" w:rsidR="00E74210" w:rsidRPr="00DC4502" w:rsidRDefault="00E74210" w:rsidP="0008710A">
            <w:pPr>
              <w:jc w:val="right"/>
              <w:rPr>
                <w:rFonts w:eastAsia="MS PGothic" w:cs="Arial"/>
                <w:b/>
                <w:i/>
                <w:sz w:val="20"/>
                <w:lang w:val="en-US" w:eastAsia="ja-JP"/>
              </w:rPr>
            </w:pPr>
          </w:p>
        </w:tc>
        <w:tc>
          <w:tcPr>
            <w:tcW w:w="1560" w:type="dxa"/>
            <w:tcBorders>
              <w:top w:val="nil"/>
              <w:left w:val="nil"/>
              <w:bottom w:val="nil"/>
              <w:right w:val="nil"/>
            </w:tcBorders>
            <w:shd w:val="clear" w:color="auto" w:fill="auto"/>
            <w:vAlign w:val="center"/>
            <w:tcPrChange w:id="175" w:author="Will Johnson" w:date="2023-09-01T14:18:00Z">
              <w:tcPr>
                <w:tcW w:w="1560" w:type="dxa"/>
                <w:tcBorders>
                  <w:top w:val="nil"/>
                  <w:left w:val="nil"/>
                  <w:bottom w:val="nil"/>
                  <w:right w:val="nil"/>
                </w:tcBorders>
                <w:shd w:val="clear" w:color="auto" w:fill="auto"/>
                <w:vAlign w:val="center"/>
              </w:tcPr>
            </w:tcPrChange>
          </w:tcPr>
          <w:p w14:paraId="1DB34CC5" w14:textId="77777777" w:rsidR="00E74210" w:rsidRPr="00B008A6" w:rsidRDefault="00E74210" w:rsidP="0008710A">
            <w:pPr>
              <w:jc w:val="both"/>
              <w:rPr>
                <w:rFonts w:cs="Arial"/>
                <w:i/>
                <w:sz w:val="20"/>
              </w:rPr>
            </w:pPr>
          </w:p>
        </w:tc>
        <w:tc>
          <w:tcPr>
            <w:tcW w:w="3402" w:type="dxa"/>
            <w:tcBorders>
              <w:top w:val="nil"/>
              <w:left w:val="nil"/>
              <w:bottom w:val="nil"/>
              <w:right w:val="nil"/>
            </w:tcBorders>
            <w:shd w:val="clear" w:color="auto" w:fill="auto"/>
            <w:vAlign w:val="center"/>
            <w:tcPrChange w:id="176" w:author="Will Johnson" w:date="2023-09-01T14:18:00Z">
              <w:tcPr>
                <w:tcW w:w="2571" w:type="dxa"/>
                <w:tcBorders>
                  <w:top w:val="nil"/>
                  <w:left w:val="nil"/>
                  <w:bottom w:val="nil"/>
                  <w:right w:val="nil"/>
                </w:tcBorders>
                <w:shd w:val="clear" w:color="auto" w:fill="auto"/>
                <w:vAlign w:val="center"/>
              </w:tcPr>
            </w:tcPrChange>
          </w:tcPr>
          <w:p w14:paraId="0294E30F" w14:textId="77777777" w:rsidR="00E74210" w:rsidRPr="00B008A6" w:rsidRDefault="00E74210" w:rsidP="0008710A">
            <w:pPr>
              <w:jc w:val="both"/>
              <w:rPr>
                <w:rFonts w:cs="Arial"/>
                <w:i/>
                <w:sz w:val="20"/>
              </w:rPr>
            </w:pPr>
          </w:p>
        </w:tc>
      </w:tr>
      <w:tr w:rsidR="00E74210" w:rsidRPr="00E74210" w14:paraId="0565253D" w14:textId="77777777" w:rsidTr="008C72CC">
        <w:trPr>
          <w:trHeight w:val="378"/>
          <w:trPrChange w:id="177" w:author="Will Johnson" w:date="2023-09-01T14:18:00Z">
            <w:trPr>
              <w:trHeight w:val="378"/>
            </w:trPr>
          </w:trPrChange>
        </w:trPr>
        <w:tc>
          <w:tcPr>
            <w:tcW w:w="3119" w:type="dxa"/>
            <w:tcBorders>
              <w:top w:val="nil"/>
              <w:left w:val="nil"/>
              <w:bottom w:val="nil"/>
              <w:right w:val="nil"/>
            </w:tcBorders>
            <w:shd w:val="clear" w:color="auto" w:fill="auto"/>
            <w:noWrap/>
            <w:vAlign w:val="center"/>
            <w:tcPrChange w:id="178" w:author="Will Johnson" w:date="2023-09-01T14:18:00Z">
              <w:tcPr>
                <w:tcW w:w="3119" w:type="dxa"/>
                <w:tcBorders>
                  <w:top w:val="nil"/>
                  <w:left w:val="nil"/>
                  <w:bottom w:val="nil"/>
                  <w:right w:val="nil"/>
                </w:tcBorders>
                <w:shd w:val="clear" w:color="auto" w:fill="auto"/>
                <w:noWrap/>
                <w:vAlign w:val="center"/>
              </w:tcPr>
            </w:tcPrChange>
          </w:tcPr>
          <w:p w14:paraId="759D4B10" w14:textId="77777777" w:rsidR="00E74210" w:rsidRPr="00DC4502" w:rsidRDefault="00E74210" w:rsidP="0008710A">
            <w:pPr>
              <w:ind w:leftChars="145" w:left="319"/>
              <w:rPr>
                <w:rFonts w:eastAsia="MS PGothic" w:cs="Arial"/>
                <w:b/>
                <w:i/>
                <w:sz w:val="20"/>
                <w:lang w:val="en-US" w:eastAsia="ja-JP"/>
              </w:rPr>
            </w:pPr>
            <w:proofErr w:type="spellStart"/>
            <w:r w:rsidRPr="00DC4502">
              <w:rPr>
                <w:rFonts w:eastAsia="MS PGothic" w:cs="Arial"/>
                <w:i/>
                <w:sz w:val="20"/>
                <w:lang w:val="en-US" w:eastAsia="ja-JP"/>
              </w:rPr>
              <w:t>CapEx</w:t>
            </w:r>
            <w:proofErr w:type="spellEnd"/>
            <w:r w:rsidRPr="00DC4502">
              <w:rPr>
                <w:rFonts w:eastAsia="MS PGothic" w:cs="Arial"/>
                <w:i/>
                <w:sz w:val="20"/>
                <w:lang w:val="en-US" w:eastAsia="ja-JP"/>
              </w:rPr>
              <w:t xml:space="preserve"> </w:t>
            </w:r>
          </w:p>
        </w:tc>
        <w:tc>
          <w:tcPr>
            <w:tcW w:w="850" w:type="dxa"/>
            <w:tcBorders>
              <w:top w:val="nil"/>
              <w:left w:val="nil"/>
              <w:bottom w:val="nil"/>
              <w:right w:val="nil"/>
            </w:tcBorders>
            <w:shd w:val="clear" w:color="auto" w:fill="auto"/>
            <w:noWrap/>
            <w:vAlign w:val="center"/>
            <w:tcPrChange w:id="179" w:author="Will Johnson" w:date="2023-09-01T14:18:00Z">
              <w:tcPr>
                <w:tcW w:w="850" w:type="dxa"/>
                <w:tcBorders>
                  <w:top w:val="nil"/>
                  <w:left w:val="nil"/>
                  <w:bottom w:val="nil"/>
                  <w:right w:val="nil"/>
                </w:tcBorders>
                <w:shd w:val="clear" w:color="auto" w:fill="auto"/>
                <w:noWrap/>
                <w:vAlign w:val="center"/>
              </w:tcPr>
            </w:tcPrChange>
          </w:tcPr>
          <w:p w14:paraId="2E55A9BD" w14:textId="77777777" w:rsidR="00E74210" w:rsidRPr="00DC4502" w:rsidRDefault="00E74210" w:rsidP="0008710A">
            <w:pPr>
              <w:jc w:val="right"/>
              <w:rPr>
                <w:rFonts w:eastAsia="MS PGothic" w:cs="Arial"/>
                <w:b/>
                <w:i/>
                <w:sz w:val="20"/>
                <w:lang w:val="en-US" w:eastAsia="ja-JP"/>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vAlign w:val="center"/>
            <w:tcPrChange w:id="180" w:author="Will Johnson" w:date="2023-09-01T14:18:00Z">
              <w:tcPr>
                <w:tcW w:w="1560" w:type="dxa"/>
                <w:tcBorders>
                  <w:top w:val="nil"/>
                  <w:left w:val="nil"/>
                  <w:bottom w:val="nil"/>
                  <w:right w:val="nil"/>
                </w:tcBorders>
                <w:shd w:val="clear" w:color="auto" w:fill="auto"/>
                <w:vAlign w:val="center"/>
              </w:tcPr>
            </w:tcPrChange>
          </w:tcPr>
          <w:p w14:paraId="275D7421" w14:textId="75BB8656" w:rsidR="00E74210" w:rsidRPr="00DC2A22" w:rsidRDefault="00DC2A22" w:rsidP="0008710A">
            <w:pPr>
              <w:jc w:val="both"/>
              <w:rPr>
                <w:rFonts w:cs="Arial"/>
                <w:i/>
                <w:sz w:val="20"/>
              </w:rPr>
            </w:pPr>
            <w:r w:rsidRPr="00B008A6">
              <w:rPr>
                <w:rFonts w:cs="Arial"/>
                <w:i/>
                <w:sz w:val="20"/>
              </w:rPr>
              <w:t>-3,702,883</w:t>
            </w:r>
          </w:p>
        </w:tc>
        <w:tc>
          <w:tcPr>
            <w:tcW w:w="3402" w:type="dxa"/>
            <w:tcBorders>
              <w:top w:val="nil"/>
              <w:left w:val="nil"/>
              <w:bottom w:val="nil"/>
              <w:right w:val="nil"/>
            </w:tcBorders>
            <w:shd w:val="clear" w:color="auto" w:fill="auto"/>
            <w:vAlign w:val="center"/>
            <w:tcPrChange w:id="181" w:author="Will Johnson" w:date="2023-09-01T14:18:00Z">
              <w:tcPr>
                <w:tcW w:w="2571" w:type="dxa"/>
                <w:tcBorders>
                  <w:top w:val="nil"/>
                  <w:left w:val="nil"/>
                  <w:bottom w:val="nil"/>
                  <w:right w:val="nil"/>
                </w:tcBorders>
                <w:shd w:val="clear" w:color="auto" w:fill="auto"/>
                <w:vAlign w:val="center"/>
              </w:tcPr>
            </w:tcPrChange>
          </w:tcPr>
          <w:p w14:paraId="473CDFDE" w14:textId="361D7785" w:rsidR="00E74210" w:rsidRPr="00DC4502" w:rsidRDefault="00E74210" w:rsidP="0008710A">
            <w:pPr>
              <w:jc w:val="both"/>
              <w:rPr>
                <w:rFonts w:cs="Arial"/>
                <w:i/>
                <w:sz w:val="20"/>
              </w:rPr>
            </w:pPr>
            <w:r w:rsidRPr="00DC4502">
              <w:rPr>
                <w:rFonts w:cs="Arial"/>
                <w:i/>
                <w:sz w:val="20"/>
              </w:rPr>
              <w:t>0.</w:t>
            </w:r>
            <w:r w:rsidR="00603F60" w:rsidRPr="00B008A6">
              <w:rPr>
                <w:rFonts w:cs="Arial"/>
                <w:i/>
                <w:sz w:val="20"/>
              </w:rPr>
              <w:t>25</w:t>
            </w:r>
            <w:r w:rsidRPr="00DC4502">
              <w:rPr>
                <w:rFonts w:cs="Arial"/>
                <w:i/>
                <w:sz w:val="20"/>
              </w:rPr>
              <w:t>% of RCV</w:t>
            </w:r>
          </w:p>
        </w:tc>
      </w:tr>
      <w:tr w:rsidR="00E74210" w:rsidRPr="00E74210" w14:paraId="4482D30D" w14:textId="77777777" w:rsidTr="008C72CC">
        <w:trPr>
          <w:trHeight w:val="387"/>
          <w:trPrChange w:id="182" w:author="Will Johnson" w:date="2023-09-01T14:18:00Z">
            <w:trPr>
              <w:trHeight w:val="387"/>
            </w:trPr>
          </w:trPrChange>
        </w:trPr>
        <w:tc>
          <w:tcPr>
            <w:tcW w:w="3119" w:type="dxa"/>
            <w:tcBorders>
              <w:top w:val="nil"/>
              <w:left w:val="nil"/>
              <w:bottom w:val="nil"/>
              <w:right w:val="nil"/>
            </w:tcBorders>
            <w:shd w:val="clear" w:color="auto" w:fill="auto"/>
            <w:noWrap/>
            <w:vAlign w:val="center"/>
            <w:tcPrChange w:id="183" w:author="Will Johnson" w:date="2023-09-01T14:18:00Z">
              <w:tcPr>
                <w:tcW w:w="3119" w:type="dxa"/>
                <w:tcBorders>
                  <w:top w:val="nil"/>
                  <w:left w:val="nil"/>
                  <w:bottom w:val="nil"/>
                  <w:right w:val="nil"/>
                </w:tcBorders>
                <w:shd w:val="clear" w:color="auto" w:fill="auto"/>
                <w:noWrap/>
                <w:vAlign w:val="center"/>
              </w:tcPr>
            </w:tcPrChange>
          </w:tcPr>
          <w:p w14:paraId="1452439E" w14:textId="77777777" w:rsidR="00E74210" w:rsidRPr="00DC4502" w:rsidRDefault="00E74210" w:rsidP="0008710A">
            <w:pPr>
              <w:ind w:leftChars="145" w:left="319"/>
              <w:rPr>
                <w:rFonts w:eastAsia="MS PGothic" w:cs="Arial"/>
                <w:b/>
                <w:i/>
                <w:sz w:val="20"/>
                <w:lang w:val="en-US" w:eastAsia="ja-JP"/>
              </w:rPr>
            </w:pPr>
            <w:r w:rsidRPr="00DC4502">
              <w:rPr>
                <w:rFonts w:eastAsia="MS PGothic" w:cs="Arial"/>
                <w:i/>
                <w:sz w:val="20"/>
                <w:lang w:val="en-US" w:eastAsia="ja-JP"/>
              </w:rPr>
              <w:t>Trustee Fee</w:t>
            </w:r>
          </w:p>
        </w:tc>
        <w:tc>
          <w:tcPr>
            <w:tcW w:w="850" w:type="dxa"/>
            <w:tcBorders>
              <w:top w:val="nil"/>
              <w:left w:val="nil"/>
              <w:bottom w:val="nil"/>
              <w:right w:val="nil"/>
            </w:tcBorders>
            <w:shd w:val="clear" w:color="auto" w:fill="auto"/>
            <w:noWrap/>
            <w:vAlign w:val="center"/>
            <w:tcPrChange w:id="184" w:author="Will Johnson" w:date="2023-09-01T14:18:00Z">
              <w:tcPr>
                <w:tcW w:w="850" w:type="dxa"/>
                <w:tcBorders>
                  <w:top w:val="nil"/>
                  <w:left w:val="nil"/>
                  <w:bottom w:val="nil"/>
                  <w:right w:val="nil"/>
                </w:tcBorders>
                <w:shd w:val="clear" w:color="auto" w:fill="auto"/>
                <w:noWrap/>
                <w:vAlign w:val="center"/>
              </w:tcPr>
            </w:tcPrChange>
          </w:tcPr>
          <w:p w14:paraId="32F8CF8D" w14:textId="77777777" w:rsidR="00E74210" w:rsidRPr="00DC4502" w:rsidRDefault="00E74210" w:rsidP="0008710A">
            <w:pPr>
              <w:jc w:val="right"/>
              <w:rPr>
                <w:rFonts w:cs="Arial"/>
                <w:i/>
                <w:sz w:val="20"/>
              </w:rPr>
            </w:pPr>
            <w:r w:rsidRPr="00DC4502">
              <w:rPr>
                <w:rFonts w:eastAsia="MS PGothic" w:cs="Arial"/>
                <w:i/>
                <w:sz w:val="20"/>
                <w:lang w:val="en-US" w:eastAsia="ja-JP"/>
              </w:rPr>
              <w:t>JPY</w:t>
            </w:r>
          </w:p>
        </w:tc>
        <w:tc>
          <w:tcPr>
            <w:tcW w:w="1560" w:type="dxa"/>
            <w:tcBorders>
              <w:top w:val="nil"/>
              <w:left w:val="nil"/>
              <w:bottom w:val="nil"/>
              <w:right w:val="nil"/>
            </w:tcBorders>
            <w:shd w:val="clear" w:color="auto" w:fill="auto"/>
            <w:vAlign w:val="center"/>
            <w:tcPrChange w:id="185" w:author="Will Johnson" w:date="2023-09-01T14:18:00Z">
              <w:tcPr>
                <w:tcW w:w="1560" w:type="dxa"/>
                <w:tcBorders>
                  <w:top w:val="nil"/>
                  <w:left w:val="nil"/>
                  <w:bottom w:val="nil"/>
                  <w:right w:val="nil"/>
                </w:tcBorders>
                <w:shd w:val="clear" w:color="auto" w:fill="auto"/>
                <w:vAlign w:val="center"/>
              </w:tcPr>
            </w:tcPrChange>
          </w:tcPr>
          <w:p w14:paraId="0E3F352F" w14:textId="5A52AB15" w:rsidR="00E74210" w:rsidRPr="00DC2A22" w:rsidRDefault="00DC2A22" w:rsidP="0008710A">
            <w:pPr>
              <w:jc w:val="both"/>
              <w:rPr>
                <w:rFonts w:cs="Arial"/>
                <w:i/>
                <w:sz w:val="20"/>
              </w:rPr>
            </w:pPr>
            <w:r w:rsidRPr="00B008A6">
              <w:rPr>
                <w:rFonts w:cs="Arial"/>
                <w:i/>
                <w:sz w:val="20"/>
              </w:rPr>
              <w:t>-1,000,000</w:t>
            </w:r>
          </w:p>
        </w:tc>
        <w:tc>
          <w:tcPr>
            <w:tcW w:w="3402" w:type="dxa"/>
            <w:tcBorders>
              <w:top w:val="nil"/>
              <w:left w:val="nil"/>
              <w:bottom w:val="nil"/>
              <w:right w:val="nil"/>
            </w:tcBorders>
            <w:shd w:val="clear" w:color="auto" w:fill="auto"/>
            <w:vAlign w:val="center"/>
            <w:tcPrChange w:id="186" w:author="Will Johnson" w:date="2023-09-01T14:18:00Z">
              <w:tcPr>
                <w:tcW w:w="2571" w:type="dxa"/>
                <w:tcBorders>
                  <w:top w:val="nil"/>
                  <w:left w:val="nil"/>
                  <w:bottom w:val="nil"/>
                  <w:right w:val="nil"/>
                </w:tcBorders>
                <w:shd w:val="clear" w:color="auto" w:fill="auto"/>
                <w:vAlign w:val="center"/>
              </w:tcPr>
            </w:tcPrChange>
          </w:tcPr>
          <w:p w14:paraId="29E80133" w14:textId="77777777" w:rsidR="00E74210" w:rsidRPr="00DC4502" w:rsidRDefault="00E74210" w:rsidP="0008710A">
            <w:pPr>
              <w:jc w:val="both"/>
              <w:rPr>
                <w:rFonts w:cs="Arial"/>
                <w:i/>
                <w:sz w:val="20"/>
              </w:rPr>
            </w:pPr>
          </w:p>
        </w:tc>
      </w:tr>
      <w:tr w:rsidR="00E74210" w:rsidRPr="00E74210" w14:paraId="7729F048" w14:textId="77777777" w:rsidTr="008C72CC">
        <w:trPr>
          <w:trHeight w:val="351"/>
          <w:trPrChange w:id="187" w:author="Will Johnson" w:date="2023-09-01T14:18:00Z">
            <w:trPr>
              <w:trHeight w:val="351"/>
            </w:trPr>
          </w:trPrChange>
        </w:trPr>
        <w:tc>
          <w:tcPr>
            <w:tcW w:w="3119" w:type="dxa"/>
            <w:tcBorders>
              <w:top w:val="nil"/>
              <w:left w:val="nil"/>
              <w:bottom w:val="nil"/>
              <w:right w:val="nil"/>
            </w:tcBorders>
            <w:shd w:val="clear" w:color="auto" w:fill="auto"/>
            <w:noWrap/>
            <w:vAlign w:val="center"/>
            <w:tcPrChange w:id="188" w:author="Will Johnson" w:date="2023-09-01T14:18:00Z">
              <w:tcPr>
                <w:tcW w:w="3119" w:type="dxa"/>
                <w:tcBorders>
                  <w:top w:val="nil"/>
                  <w:left w:val="nil"/>
                  <w:bottom w:val="nil"/>
                  <w:right w:val="nil"/>
                </w:tcBorders>
                <w:shd w:val="clear" w:color="auto" w:fill="auto"/>
                <w:noWrap/>
                <w:vAlign w:val="center"/>
              </w:tcPr>
            </w:tcPrChange>
          </w:tcPr>
          <w:p w14:paraId="69E7652C" w14:textId="77777777" w:rsidR="00E74210" w:rsidRPr="00DC4502" w:rsidRDefault="00E74210" w:rsidP="0008710A">
            <w:pPr>
              <w:ind w:leftChars="145" w:left="319"/>
              <w:rPr>
                <w:rFonts w:eastAsia="MS PGothic" w:cs="Arial"/>
                <w:i/>
                <w:sz w:val="20"/>
                <w:lang w:val="en-US" w:eastAsia="ja-JP"/>
              </w:rPr>
            </w:pPr>
            <w:r w:rsidRPr="00DC4502">
              <w:rPr>
                <w:rFonts w:eastAsia="MS PGothic" w:cs="Arial"/>
                <w:i/>
                <w:sz w:val="20"/>
                <w:lang w:val="en-US" w:eastAsia="ja-JP"/>
              </w:rPr>
              <w:t>Other</w:t>
            </w:r>
          </w:p>
        </w:tc>
        <w:tc>
          <w:tcPr>
            <w:tcW w:w="850" w:type="dxa"/>
            <w:tcBorders>
              <w:top w:val="nil"/>
              <w:left w:val="nil"/>
              <w:bottom w:val="nil"/>
              <w:right w:val="nil"/>
            </w:tcBorders>
            <w:shd w:val="clear" w:color="auto" w:fill="auto"/>
            <w:noWrap/>
            <w:vAlign w:val="center"/>
            <w:tcPrChange w:id="189" w:author="Will Johnson" w:date="2023-09-01T14:18:00Z">
              <w:tcPr>
                <w:tcW w:w="850" w:type="dxa"/>
                <w:tcBorders>
                  <w:top w:val="nil"/>
                  <w:left w:val="nil"/>
                  <w:bottom w:val="nil"/>
                  <w:right w:val="nil"/>
                </w:tcBorders>
                <w:shd w:val="clear" w:color="auto" w:fill="auto"/>
                <w:noWrap/>
                <w:vAlign w:val="center"/>
              </w:tcPr>
            </w:tcPrChange>
          </w:tcPr>
          <w:p w14:paraId="6D2145D0" w14:textId="77777777" w:rsidR="00E74210" w:rsidRPr="00DC4502" w:rsidRDefault="00E74210" w:rsidP="0008710A">
            <w:pPr>
              <w:jc w:val="right"/>
              <w:rPr>
                <w:rFonts w:eastAsia="MS PGothic" w:cs="Arial"/>
                <w:i/>
                <w:sz w:val="20"/>
                <w:lang w:val="en-US" w:eastAsia="ja-JP"/>
              </w:rPr>
            </w:pPr>
          </w:p>
        </w:tc>
        <w:tc>
          <w:tcPr>
            <w:tcW w:w="1560" w:type="dxa"/>
            <w:tcBorders>
              <w:top w:val="nil"/>
              <w:left w:val="nil"/>
              <w:bottom w:val="nil"/>
              <w:right w:val="nil"/>
            </w:tcBorders>
            <w:shd w:val="clear" w:color="auto" w:fill="auto"/>
            <w:vAlign w:val="center"/>
            <w:tcPrChange w:id="190" w:author="Will Johnson" w:date="2023-09-01T14:18:00Z">
              <w:tcPr>
                <w:tcW w:w="1560" w:type="dxa"/>
                <w:tcBorders>
                  <w:top w:val="nil"/>
                  <w:left w:val="nil"/>
                  <w:bottom w:val="nil"/>
                  <w:right w:val="nil"/>
                </w:tcBorders>
                <w:shd w:val="clear" w:color="auto" w:fill="auto"/>
                <w:vAlign w:val="center"/>
              </w:tcPr>
            </w:tcPrChange>
          </w:tcPr>
          <w:p w14:paraId="30802DEE" w14:textId="307A2690" w:rsidR="00E74210" w:rsidRPr="00DC2A22" w:rsidRDefault="00DC2A22" w:rsidP="0008710A">
            <w:pPr>
              <w:jc w:val="both"/>
              <w:rPr>
                <w:rFonts w:cs="Arial"/>
                <w:i/>
                <w:sz w:val="20"/>
              </w:rPr>
            </w:pPr>
            <w:r w:rsidRPr="00B008A6">
              <w:rPr>
                <w:rFonts w:cs="Arial"/>
                <w:i/>
                <w:sz w:val="20"/>
              </w:rPr>
              <w:t>0</w:t>
            </w:r>
          </w:p>
        </w:tc>
        <w:tc>
          <w:tcPr>
            <w:tcW w:w="3402" w:type="dxa"/>
            <w:tcBorders>
              <w:top w:val="nil"/>
              <w:left w:val="nil"/>
              <w:bottom w:val="nil"/>
              <w:right w:val="nil"/>
            </w:tcBorders>
            <w:shd w:val="clear" w:color="auto" w:fill="auto"/>
            <w:vAlign w:val="center"/>
            <w:tcPrChange w:id="191" w:author="Will Johnson" w:date="2023-09-01T14:18:00Z">
              <w:tcPr>
                <w:tcW w:w="2571" w:type="dxa"/>
                <w:tcBorders>
                  <w:top w:val="nil"/>
                  <w:left w:val="nil"/>
                  <w:bottom w:val="nil"/>
                  <w:right w:val="nil"/>
                </w:tcBorders>
                <w:shd w:val="clear" w:color="auto" w:fill="auto"/>
                <w:vAlign w:val="center"/>
              </w:tcPr>
            </w:tcPrChange>
          </w:tcPr>
          <w:p w14:paraId="406ED68F" w14:textId="77777777" w:rsidR="00E74210" w:rsidRPr="00DC4502" w:rsidRDefault="00E74210" w:rsidP="0008710A">
            <w:pPr>
              <w:jc w:val="both"/>
              <w:rPr>
                <w:rFonts w:cs="Arial"/>
                <w:i/>
                <w:sz w:val="20"/>
              </w:rPr>
            </w:pPr>
            <w:r w:rsidRPr="00DC4502">
              <w:rPr>
                <w:rFonts w:cs="Arial"/>
                <w:i/>
                <w:sz w:val="20"/>
              </w:rPr>
              <w:t>1.25% of EGI</w:t>
            </w:r>
          </w:p>
        </w:tc>
      </w:tr>
      <w:tr w:rsidR="00E74210" w:rsidRPr="00E74210" w14:paraId="1D76F712" w14:textId="77777777" w:rsidTr="008C72CC">
        <w:trPr>
          <w:trHeight w:val="287"/>
          <w:trPrChange w:id="192" w:author="Will Johnson" w:date="2023-09-01T14:18:00Z">
            <w:trPr>
              <w:trHeight w:val="287"/>
            </w:trPr>
          </w:trPrChange>
        </w:trPr>
        <w:tc>
          <w:tcPr>
            <w:tcW w:w="3119" w:type="dxa"/>
            <w:tcBorders>
              <w:top w:val="nil"/>
              <w:left w:val="nil"/>
              <w:bottom w:val="nil"/>
              <w:right w:val="nil"/>
            </w:tcBorders>
            <w:shd w:val="clear" w:color="auto" w:fill="auto"/>
            <w:noWrap/>
            <w:vAlign w:val="center"/>
            <w:tcPrChange w:id="193" w:author="Will Johnson" w:date="2023-09-01T14:18:00Z">
              <w:tcPr>
                <w:tcW w:w="3119" w:type="dxa"/>
                <w:tcBorders>
                  <w:top w:val="nil"/>
                  <w:left w:val="nil"/>
                  <w:bottom w:val="nil"/>
                  <w:right w:val="nil"/>
                </w:tcBorders>
                <w:shd w:val="clear" w:color="auto" w:fill="auto"/>
                <w:noWrap/>
                <w:vAlign w:val="center"/>
              </w:tcPr>
            </w:tcPrChange>
          </w:tcPr>
          <w:p w14:paraId="1EF3ED2C" w14:textId="77777777" w:rsidR="00E74210" w:rsidRPr="00DC4502" w:rsidRDefault="00E74210" w:rsidP="0008710A">
            <w:pPr>
              <w:rPr>
                <w:rFonts w:eastAsia="MS PGothic" w:cs="Arial"/>
                <w:b/>
                <w:i/>
                <w:sz w:val="20"/>
                <w:lang w:val="en-US" w:eastAsia="ja-JP"/>
              </w:rPr>
            </w:pPr>
            <w:r w:rsidRPr="00DC4502">
              <w:rPr>
                <w:rFonts w:eastAsia="MS PGothic" w:cs="Arial"/>
                <w:b/>
                <w:i/>
                <w:sz w:val="20"/>
                <w:lang w:val="en-US" w:eastAsia="ja-JP"/>
              </w:rPr>
              <w:t>Total Non-Operating Expense</w:t>
            </w:r>
          </w:p>
        </w:tc>
        <w:tc>
          <w:tcPr>
            <w:tcW w:w="850" w:type="dxa"/>
            <w:tcBorders>
              <w:top w:val="nil"/>
              <w:left w:val="nil"/>
              <w:bottom w:val="nil"/>
              <w:right w:val="nil"/>
            </w:tcBorders>
            <w:shd w:val="clear" w:color="auto" w:fill="auto"/>
            <w:noWrap/>
            <w:vAlign w:val="center"/>
            <w:tcPrChange w:id="194" w:author="Will Johnson" w:date="2023-09-01T14:18:00Z">
              <w:tcPr>
                <w:tcW w:w="850" w:type="dxa"/>
                <w:tcBorders>
                  <w:top w:val="nil"/>
                  <w:left w:val="nil"/>
                  <w:bottom w:val="nil"/>
                  <w:right w:val="nil"/>
                </w:tcBorders>
                <w:shd w:val="clear" w:color="auto" w:fill="auto"/>
                <w:noWrap/>
                <w:vAlign w:val="center"/>
              </w:tcPr>
            </w:tcPrChange>
          </w:tcPr>
          <w:p w14:paraId="0EDE83EF" w14:textId="77777777" w:rsidR="00E74210" w:rsidRPr="00DC4502" w:rsidRDefault="00E74210" w:rsidP="0008710A">
            <w:pPr>
              <w:jc w:val="right"/>
              <w:rPr>
                <w:rFonts w:eastAsia="MS PGothic" w:cs="Arial"/>
                <w:b/>
                <w:i/>
                <w:sz w:val="20"/>
                <w:lang w:val="en-US" w:eastAsia="ja-JP"/>
              </w:rPr>
            </w:pPr>
            <w:r w:rsidRPr="00DC4502">
              <w:rPr>
                <w:rFonts w:eastAsia="MS PGothic" w:cs="Arial"/>
                <w:b/>
                <w:i/>
                <w:sz w:val="20"/>
                <w:lang w:val="en-US" w:eastAsia="ja-JP"/>
              </w:rPr>
              <w:t>JPY</w:t>
            </w:r>
          </w:p>
        </w:tc>
        <w:tc>
          <w:tcPr>
            <w:tcW w:w="1560" w:type="dxa"/>
            <w:tcBorders>
              <w:top w:val="nil"/>
              <w:left w:val="nil"/>
              <w:bottom w:val="nil"/>
              <w:right w:val="nil"/>
            </w:tcBorders>
            <w:shd w:val="clear" w:color="auto" w:fill="auto"/>
            <w:vAlign w:val="center"/>
            <w:tcPrChange w:id="195" w:author="Will Johnson" w:date="2023-09-01T14:18:00Z">
              <w:tcPr>
                <w:tcW w:w="1560" w:type="dxa"/>
                <w:tcBorders>
                  <w:top w:val="nil"/>
                  <w:left w:val="nil"/>
                  <w:bottom w:val="nil"/>
                  <w:right w:val="nil"/>
                </w:tcBorders>
                <w:shd w:val="clear" w:color="auto" w:fill="auto"/>
                <w:vAlign w:val="center"/>
              </w:tcPr>
            </w:tcPrChange>
          </w:tcPr>
          <w:p w14:paraId="09781E3A" w14:textId="5926254C" w:rsidR="00E74210" w:rsidRPr="00B008A6" w:rsidRDefault="00603F60" w:rsidP="0008710A">
            <w:pPr>
              <w:jc w:val="both"/>
              <w:rPr>
                <w:rFonts w:cs="Arial"/>
                <w:b/>
                <w:i/>
                <w:sz w:val="20"/>
              </w:rPr>
            </w:pPr>
            <w:r w:rsidRPr="00603F60">
              <w:rPr>
                <w:rFonts w:cs="Arial"/>
                <w:b/>
                <w:bCs/>
                <w:i/>
                <w:sz w:val="20"/>
              </w:rPr>
              <w:t>-4,702,883</w:t>
            </w:r>
          </w:p>
        </w:tc>
        <w:tc>
          <w:tcPr>
            <w:tcW w:w="3402" w:type="dxa"/>
            <w:tcBorders>
              <w:top w:val="nil"/>
              <w:left w:val="nil"/>
              <w:bottom w:val="nil"/>
              <w:right w:val="nil"/>
            </w:tcBorders>
            <w:shd w:val="clear" w:color="auto" w:fill="auto"/>
            <w:vAlign w:val="center"/>
            <w:tcPrChange w:id="196" w:author="Will Johnson" w:date="2023-09-01T14:18:00Z">
              <w:tcPr>
                <w:tcW w:w="2571" w:type="dxa"/>
                <w:tcBorders>
                  <w:top w:val="nil"/>
                  <w:left w:val="nil"/>
                  <w:bottom w:val="nil"/>
                  <w:right w:val="nil"/>
                </w:tcBorders>
                <w:shd w:val="clear" w:color="auto" w:fill="auto"/>
                <w:vAlign w:val="center"/>
              </w:tcPr>
            </w:tcPrChange>
          </w:tcPr>
          <w:p w14:paraId="602C4599" w14:textId="77777777" w:rsidR="00E74210" w:rsidRPr="00B008A6" w:rsidRDefault="00E74210" w:rsidP="0008710A">
            <w:pPr>
              <w:jc w:val="both"/>
              <w:rPr>
                <w:rFonts w:cs="Arial"/>
                <w:i/>
                <w:sz w:val="20"/>
              </w:rPr>
            </w:pPr>
          </w:p>
        </w:tc>
      </w:tr>
    </w:tbl>
    <w:p w14:paraId="48931948" w14:textId="0F774C7C" w:rsidR="00E74210" w:rsidRDefault="00E74210" w:rsidP="00BD50F6">
      <w:pPr>
        <w:jc w:val="both"/>
        <w:rPr>
          <w:rFonts w:cs="Arial"/>
          <w:i/>
          <w:color w:val="FF0000"/>
          <w:sz w:val="20"/>
          <w:szCs w:val="20"/>
        </w:rPr>
      </w:pPr>
    </w:p>
    <w:p w14:paraId="4BE2462E" w14:textId="77777777" w:rsidR="00254851" w:rsidRPr="007C1D0E" w:rsidRDefault="00254851" w:rsidP="00AC2884">
      <w:pPr>
        <w:pStyle w:val="Heading1"/>
      </w:pPr>
    </w:p>
    <w:p w14:paraId="42AB232F" w14:textId="1CD9EBEA" w:rsidR="00254851" w:rsidRPr="003533D0" w:rsidRDefault="00254851" w:rsidP="004A6E7C">
      <w:pPr>
        <w:pStyle w:val="ListParagraph"/>
        <w:numPr>
          <w:ilvl w:val="0"/>
          <w:numId w:val="27"/>
        </w:numPr>
        <w:ind w:left="680" w:hanging="680"/>
        <w:rPr>
          <w:rStyle w:val="MainHeadingChar"/>
          <w:rFonts w:eastAsiaTheme="minorHAnsi"/>
          <w:color w:val="021D49"/>
        </w:rPr>
      </w:pPr>
      <w:r w:rsidRPr="003533D0">
        <w:rPr>
          <w:rStyle w:val="MainHeadingChar"/>
          <w:rFonts w:eastAsiaTheme="minorHAnsi"/>
          <w:color w:val="021D49"/>
        </w:rPr>
        <w:t>Risk</w:t>
      </w:r>
      <w:r w:rsidR="00336946" w:rsidRPr="003533D0">
        <w:rPr>
          <w:rStyle w:val="MainHeadingChar"/>
          <w:rFonts w:eastAsiaTheme="minorHAnsi"/>
          <w:color w:val="021D49"/>
        </w:rPr>
        <w:t xml:space="preserve"> Management</w:t>
      </w:r>
    </w:p>
    <w:p w14:paraId="33EFEC40" w14:textId="77777777" w:rsidR="00254851" w:rsidRPr="00DC41F3" w:rsidRDefault="00254851" w:rsidP="00BD50F6">
      <w:pPr>
        <w:jc w:val="both"/>
        <w:rPr>
          <w:color w:val="FF0000"/>
          <w:sz w:val="20"/>
        </w:rPr>
      </w:pPr>
    </w:p>
    <w:p w14:paraId="62F0469B" w14:textId="77777777" w:rsidR="003533D0" w:rsidRPr="00D55032" w:rsidRDefault="003533D0"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Key risk considerations</w:t>
      </w:r>
    </w:p>
    <w:p w14:paraId="40973FB0" w14:textId="77777777" w:rsidR="00716367" w:rsidRDefault="00716367" w:rsidP="00716367"/>
    <w:tbl>
      <w:tblPr>
        <w:tblStyle w:val="TableGrid"/>
        <w:tblW w:w="9634" w:type="dxa"/>
        <w:tblLook w:val="04A0" w:firstRow="1" w:lastRow="0" w:firstColumn="1" w:lastColumn="0" w:noHBand="0" w:noVBand="1"/>
      </w:tblPr>
      <w:tblGrid>
        <w:gridCol w:w="1980"/>
        <w:gridCol w:w="7654"/>
      </w:tblGrid>
      <w:tr w:rsidR="007B54FE" w14:paraId="114B46B2" w14:textId="77777777" w:rsidTr="6EA21B5F">
        <w:tc>
          <w:tcPr>
            <w:tcW w:w="1980" w:type="dxa"/>
            <w:shd w:val="clear" w:color="auto" w:fill="021D49"/>
          </w:tcPr>
          <w:p w14:paraId="4C9627B8" w14:textId="77777777" w:rsidR="007B54FE" w:rsidRDefault="007B54FE">
            <w:pPr>
              <w:rPr>
                <w:b/>
              </w:rPr>
            </w:pPr>
            <w:r>
              <w:rPr>
                <w:b/>
              </w:rPr>
              <w:t>RISK CATEGORY</w:t>
            </w:r>
          </w:p>
        </w:tc>
        <w:tc>
          <w:tcPr>
            <w:tcW w:w="7654" w:type="dxa"/>
            <w:shd w:val="clear" w:color="auto" w:fill="021D49"/>
          </w:tcPr>
          <w:p w14:paraId="377EA9F7" w14:textId="77777777" w:rsidR="007B54FE" w:rsidRDefault="007B54FE">
            <w:pPr>
              <w:rPr>
                <w:b/>
              </w:rPr>
            </w:pPr>
            <w:r>
              <w:rPr>
                <w:b/>
              </w:rPr>
              <w:t>EXPLANATION</w:t>
            </w:r>
          </w:p>
        </w:tc>
      </w:tr>
      <w:tr w:rsidR="001B690E" w14:paraId="6462D39A" w14:textId="77777777" w:rsidTr="00B008A6">
        <w:tc>
          <w:tcPr>
            <w:tcW w:w="1980" w:type="dxa"/>
            <w:shd w:val="clear" w:color="auto" w:fill="D9D9D9" w:themeFill="background1" w:themeFillShade="D9"/>
          </w:tcPr>
          <w:p w14:paraId="0FE3C59A" w14:textId="77777777" w:rsidR="001B690E" w:rsidRPr="00495F74" w:rsidRDefault="001B690E" w:rsidP="001B690E">
            <w:pPr>
              <w:rPr>
                <w:b/>
                <w:i/>
                <w:iCs/>
              </w:rPr>
            </w:pPr>
            <w:r w:rsidRPr="00495F74">
              <w:rPr>
                <w:rFonts w:cs="Arial"/>
                <w:b/>
              </w:rPr>
              <w:t>MARKET RISK</w:t>
            </w:r>
          </w:p>
        </w:tc>
        <w:tc>
          <w:tcPr>
            <w:tcW w:w="7654" w:type="dxa"/>
            <w:shd w:val="clear" w:color="auto" w:fill="auto"/>
          </w:tcPr>
          <w:p w14:paraId="16797F85" w14:textId="31E90A3E" w:rsidR="001B690E" w:rsidRPr="00B008A6" w:rsidRDefault="001B690E" w:rsidP="001B690E">
            <w:pPr>
              <w:rPr>
                <w:rFonts w:eastAsiaTheme="minorHAnsi"/>
                <w:bCs/>
                <w:color w:val="141414" w:themeColor="text1"/>
                <w:u w:val="single"/>
              </w:rPr>
            </w:pPr>
            <w:r w:rsidRPr="00B008A6">
              <w:rPr>
                <w:rFonts w:eastAsiaTheme="minorHAnsi"/>
                <w:color w:val="141414" w:themeColor="text1"/>
                <w:u w:val="single"/>
              </w:rPr>
              <w:t>Currency Risk</w:t>
            </w:r>
          </w:p>
          <w:p w14:paraId="2658E1CB" w14:textId="77777777" w:rsidR="00C667DE" w:rsidRPr="00B008A6" w:rsidRDefault="00C667DE"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 xml:space="preserve">The Fund does not have any requirement to put currency hedging in place, however we would aim to follow group central policy of fully hedging this exposure. </w:t>
            </w:r>
          </w:p>
          <w:p w14:paraId="3ADADF85" w14:textId="77777777" w:rsidR="00C667DE" w:rsidRPr="00B008A6" w:rsidRDefault="00C667DE"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The Fund is a EUR &amp; USD denominated fund focusing on real estate assets in Asia Pacific</w:t>
            </w:r>
          </w:p>
          <w:p w14:paraId="79BDC2AF" w14:textId="77777777" w:rsidR="00C667DE" w:rsidRPr="00B008A6" w:rsidRDefault="00C667DE"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This investment will cause the Fund to have exposure to the Japanese Yen (“JPY”)</w:t>
            </w:r>
          </w:p>
          <w:p w14:paraId="7BD8BC11" w14:textId="148462A4" w:rsidR="001B690E" w:rsidRPr="00B008A6" w:rsidRDefault="75F5E302" w:rsidP="00B008A6">
            <w:pPr>
              <w:pStyle w:val="ListParagraph"/>
              <w:numPr>
                <w:ilvl w:val="0"/>
                <w:numId w:val="7"/>
              </w:numPr>
              <w:ind w:left="360"/>
              <w:rPr>
                <w:rFonts w:eastAsiaTheme="minorEastAsia"/>
                <w:color w:val="141414" w:themeColor="text1"/>
              </w:rPr>
            </w:pPr>
            <w:r w:rsidRPr="00B008A6">
              <w:rPr>
                <w:rFonts w:eastAsiaTheme="minorEastAsia"/>
                <w:color w:val="141414" w:themeColor="text1"/>
              </w:rPr>
              <w:t xml:space="preserve">Foreign currency swaps between EUR and JPY, as well as USD and JPY, are expected to be implemented to hedge 100% of the equity for the 4-year hold period.  FX hedging costs/benefits are conservatively underwritten at </w:t>
            </w:r>
            <w:commentRangeStart w:id="197"/>
            <w:r w:rsidRPr="00B008A6">
              <w:rPr>
                <w:rFonts w:eastAsiaTheme="minorEastAsia"/>
                <w:color w:val="141414" w:themeColor="text1"/>
              </w:rPr>
              <w:t>0.0%</w:t>
            </w:r>
            <w:commentRangeEnd w:id="197"/>
            <w:r w:rsidR="00C667DE">
              <w:rPr>
                <w:rStyle w:val="CommentReference"/>
              </w:rPr>
              <w:commentReference w:id="197"/>
            </w:r>
            <w:r w:rsidRPr="00B008A6">
              <w:rPr>
                <w:rFonts w:eastAsiaTheme="minorEastAsia"/>
                <w:color w:val="141414" w:themeColor="text1"/>
              </w:rPr>
              <w:t xml:space="preserve"> </w:t>
            </w:r>
            <w:proofErr w:type="spellStart"/>
            <w:r w:rsidRPr="00B008A6">
              <w:rPr>
                <w:rFonts w:eastAsiaTheme="minorEastAsia"/>
                <w:color w:val="141414" w:themeColor="text1"/>
              </w:rPr>
              <w:t>p.a</w:t>
            </w:r>
            <w:proofErr w:type="spellEnd"/>
            <w:r w:rsidRPr="00B008A6">
              <w:rPr>
                <w:rFonts w:eastAsiaTheme="minorEastAsia"/>
                <w:color w:val="141414" w:themeColor="text1"/>
              </w:rPr>
              <w:t xml:space="preserve"> (4 years). Currently, 4-year FX benefit of hedging EURJPY is +</w:t>
            </w:r>
            <w:r w:rsidR="3A0A2618" w:rsidRPr="00B008A6">
              <w:rPr>
                <w:rFonts w:eastAsiaTheme="minorEastAsia"/>
                <w:color w:val="141414" w:themeColor="text1"/>
              </w:rPr>
              <w:t>3.25</w:t>
            </w:r>
            <w:r w:rsidRPr="00B008A6">
              <w:rPr>
                <w:rFonts w:eastAsiaTheme="minorEastAsia"/>
                <w:color w:val="141414" w:themeColor="text1"/>
              </w:rPr>
              <w:t>% p.a. (+</w:t>
            </w:r>
            <w:r w:rsidR="512F4D1B" w:rsidRPr="00B008A6">
              <w:rPr>
                <w:rFonts w:eastAsiaTheme="minorEastAsia"/>
                <w:color w:val="141414" w:themeColor="text1"/>
              </w:rPr>
              <w:t>4</w:t>
            </w:r>
            <w:r w:rsidRPr="00B008A6">
              <w:rPr>
                <w:rFonts w:eastAsiaTheme="minorEastAsia"/>
                <w:color w:val="141414" w:themeColor="text1"/>
              </w:rPr>
              <w:t>.00% in Y1), while USDJPY is +</w:t>
            </w:r>
            <w:r w:rsidR="2FC79555" w:rsidRPr="00B008A6">
              <w:rPr>
                <w:rFonts w:eastAsiaTheme="minorEastAsia"/>
                <w:color w:val="141414" w:themeColor="text1"/>
              </w:rPr>
              <w:t>4.9</w:t>
            </w:r>
            <w:r w:rsidRPr="00B008A6">
              <w:rPr>
                <w:rFonts w:eastAsiaTheme="minorEastAsia"/>
                <w:color w:val="141414" w:themeColor="text1"/>
              </w:rPr>
              <w:t>5% p.a. (+</w:t>
            </w:r>
            <w:r w:rsidR="36EECD20" w:rsidRPr="00B008A6">
              <w:rPr>
                <w:rFonts w:eastAsiaTheme="minorEastAsia"/>
                <w:color w:val="141414" w:themeColor="text1"/>
              </w:rPr>
              <w:t>6.00</w:t>
            </w:r>
            <w:r w:rsidRPr="00B008A6">
              <w:rPr>
                <w:rFonts w:eastAsiaTheme="minorEastAsia"/>
                <w:color w:val="141414" w:themeColor="text1"/>
              </w:rPr>
              <w:t>% in Y1). The hedge will be traded at the Fund level.</w:t>
            </w:r>
          </w:p>
          <w:p w14:paraId="44B3E2A5" w14:textId="77777777" w:rsidR="001B690E" w:rsidRPr="00B008A6" w:rsidRDefault="001B690E" w:rsidP="001B690E">
            <w:pPr>
              <w:rPr>
                <w:rFonts w:eastAsiaTheme="minorHAnsi"/>
                <w:bCs/>
                <w:color w:val="141414" w:themeColor="text1"/>
                <w:u w:val="single"/>
              </w:rPr>
            </w:pPr>
            <w:r w:rsidRPr="00B008A6">
              <w:rPr>
                <w:rFonts w:eastAsiaTheme="minorHAnsi"/>
                <w:color w:val="141414" w:themeColor="text1"/>
                <w:u w:val="single"/>
              </w:rPr>
              <w:t>Debt Finance Risk</w:t>
            </w:r>
          </w:p>
          <w:p w14:paraId="23627B16" w14:textId="77777777"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The Fund’s leverage restriction to the aggregate appraisal value (LTV) is 60% across the portfolio.</w:t>
            </w:r>
          </w:p>
          <w:p w14:paraId="1418C147" w14:textId="7062797F"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The underwritten loan to purchase price (LTP) of 6</w:t>
            </w:r>
            <w:r w:rsidR="00403703">
              <w:rPr>
                <w:rFonts w:eastAsiaTheme="minorHAnsi"/>
                <w:color w:val="141414" w:themeColor="text1"/>
              </w:rPr>
              <w:t>5</w:t>
            </w:r>
            <w:r w:rsidRPr="00B008A6">
              <w:rPr>
                <w:rFonts w:eastAsiaTheme="minorHAnsi"/>
                <w:color w:val="141414" w:themeColor="text1"/>
              </w:rPr>
              <w:t xml:space="preserve">% (subject to change) is </w:t>
            </w:r>
            <w:r w:rsidR="00403703">
              <w:rPr>
                <w:rFonts w:eastAsiaTheme="minorHAnsi"/>
                <w:color w:val="141414" w:themeColor="text1"/>
              </w:rPr>
              <w:t>above</w:t>
            </w:r>
            <w:r w:rsidRPr="00B008A6">
              <w:rPr>
                <w:rFonts w:eastAsiaTheme="minorHAnsi"/>
                <w:color w:val="141414" w:themeColor="text1"/>
              </w:rPr>
              <w:t xml:space="preserve"> the limit, however, due to the material discount to market value going in, the LTV is expected to be below the upper fund threshold.</w:t>
            </w:r>
          </w:p>
          <w:p w14:paraId="14BB82CF" w14:textId="07BA11CA"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lastRenderedPageBreak/>
              <w:t xml:space="preserve">We are speaking with lenders with whom we have recently transacted, including </w:t>
            </w:r>
            <w:proofErr w:type="spellStart"/>
            <w:r w:rsidRPr="00B008A6">
              <w:rPr>
                <w:rFonts w:eastAsiaTheme="minorHAnsi"/>
                <w:color w:val="141414" w:themeColor="text1"/>
              </w:rPr>
              <w:t>Aozora</w:t>
            </w:r>
            <w:proofErr w:type="spellEnd"/>
            <w:r w:rsidRPr="00B008A6">
              <w:rPr>
                <w:rFonts w:eastAsiaTheme="minorHAnsi"/>
                <w:color w:val="141414" w:themeColor="text1"/>
              </w:rPr>
              <w:t xml:space="preserve">, Mizuho Trust Bank, </w:t>
            </w:r>
            <w:r w:rsidR="00EB63FF">
              <w:rPr>
                <w:rFonts w:eastAsiaTheme="minorHAnsi"/>
                <w:color w:val="141414" w:themeColor="text1"/>
              </w:rPr>
              <w:t>PGIM</w:t>
            </w:r>
            <w:r w:rsidRPr="00B008A6">
              <w:rPr>
                <w:rFonts w:eastAsiaTheme="minorHAnsi"/>
                <w:color w:val="141414" w:themeColor="text1"/>
              </w:rPr>
              <w:t xml:space="preserve"> and </w:t>
            </w:r>
            <w:r w:rsidR="009C7EDE">
              <w:rPr>
                <w:rFonts w:eastAsiaTheme="minorHAnsi"/>
                <w:color w:val="141414" w:themeColor="text1"/>
              </w:rPr>
              <w:t>Credit Agricole</w:t>
            </w:r>
            <w:r w:rsidRPr="00B008A6">
              <w:rPr>
                <w:rFonts w:eastAsiaTheme="minorHAnsi"/>
                <w:color w:val="141414" w:themeColor="text1"/>
              </w:rPr>
              <w:t xml:space="preserve">, as well as others including Tokyo Star Bank. </w:t>
            </w:r>
          </w:p>
          <w:p w14:paraId="7895F3A5" w14:textId="37D1643B" w:rsidR="006C59B8" w:rsidRPr="00B008A6" w:rsidRDefault="006C59B8" w:rsidP="00B008A6">
            <w:pPr>
              <w:pStyle w:val="ListParagraph"/>
              <w:numPr>
                <w:ilvl w:val="0"/>
                <w:numId w:val="7"/>
              </w:numPr>
              <w:ind w:left="360"/>
              <w:rPr>
                <w:rFonts w:eastAsiaTheme="minorHAnsi"/>
                <w:color w:val="141414" w:themeColor="text1"/>
              </w:rPr>
            </w:pPr>
            <w:proofErr w:type="spellStart"/>
            <w:r w:rsidRPr="00B008A6">
              <w:rPr>
                <w:rFonts w:eastAsiaTheme="minorHAnsi"/>
                <w:color w:val="141414" w:themeColor="text1"/>
              </w:rPr>
              <w:t>Aozora</w:t>
            </w:r>
            <w:proofErr w:type="spellEnd"/>
            <w:r w:rsidRPr="00B008A6">
              <w:rPr>
                <w:rFonts w:eastAsiaTheme="minorHAnsi"/>
                <w:color w:val="141414" w:themeColor="text1"/>
              </w:rPr>
              <w:t xml:space="preserve"> Bank</w:t>
            </w:r>
            <w:r w:rsidR="00AB7101" w:rsidRPr="00B008A6">
              <w:rPr>
                <w:rFonts w:eastAsiaTheme="minorHAnsi"/>
                <w:color w:val="141414" w:themeColor="text1"/>
              </w:rPr>
              <w:t xml:space="preserve"> has </w:t>
            </w:r>
            <w:r w:rsidRPr="00B008A6">
              <w:rPr>
                <w:rFonts w:eastAsiaTheme="minorHAnsi"/>
                <w:color w:val="141414" w:themeColor="text1"/>
              </w:rPr>
              <w:t>a high level of motivation</w:t>
            </w:r>
            <w:r w:rsidR="00AB7101" w:rsidRPr="00B008A6">
              <w:rPr>
                <w:rFonts w:eastAsiaTheme="minorHAnsi"/>
                <w:color w:val="141414" w:themeColor="text1"/>
              </w:rPr>
              <w:t xml:space="preserve"> and has</w:t>
            </w:r>
            <w:r w:rsidRPr="00B008A6">
              <w:rPr>
                <w:rFonts w:eastAsiaTheme="minorHAnsi"/>
                <w:color w:val="141414" w:themeColor="text1"/>
              </w:rPr>
              <w:t xml:space="preserve"> provided favourable indicative terms for this deal </w:t>
            </w:r>
            <w:r w:rsidR="00627DDD" w:rsidRPr="00FF5593">
              <w:rPr>
                <w:rFonts w:eastAsiaTheme="minorHAnsi"/>
                <w:color w:val="141414" w:themeColor="text1"/>
              </w:rPr>
              <w:t>as an a</w:t>
            </w:r>
            <w:r w:rsidR="005A0F4F" w:rsidRPr="00FF5593">
              <w:rPr>
                <w:rFonts w:eastAsiaTheme="minorHAnsi"/>
                <w:color w:val="141414" w:themeColor="text1"/>
              </w:rPr>
              <w:t>mendment to the existing debt facility for</w:t>
            </w:r>
            <w:r w:rsidRPr="00B008A6">
              <w:rPr>
                <w:rFonts w:eastAsiaTheme="minorHAnsi"/>
                <w:color w:val="141414" w:themeColor="text1"/>
              </w:rPr>
              <w:t xml:space="preserve"> </w:t>
            </w:r>
            <w:r w:rsidR="00627DDD" w:rsidRPr="00FF5593">
              <w:rPr>
                <w:rFonts w:eastAsiaTheme="minorHAnsi"/>
                <w:color w:val="141414" w:themeColor="text1"/>
              </w:rPr>
              <w:t>p</w:t>
            </w:r>
            <w:r w:rsidRPr="00B008A6">
              <w:rPr>
                <w:rFonts w:eastAsiaTheme="minorHAnsi"/>
                <w:color w:val="141414" w:themeColor="text1"/>
              </w:rPr>
              <w:t>roject</w:t>
            </w:r>
            <w:r w:rsidR="00627DDD" w:rsidRPr="00FF5593">
              <w:rPr>
                <w:rFonts w:eastAsiaTheme="minorHAnsi"/>
                <w:color w:val="141414" w:themeColor="text1"/>
              </w:rPr>
              <w:t>s</w:t>
            </w:r>
            <w:r w:rsidRPr="00B008A6">
              <w:rPr>
                <w:rFonts w:eastAsiaTheme="minorHAnsi"/>
                <w:color w:val="141414" w:themeColor="text1"/>
              </w:rPr>
              <w:t xml:space="preserve"> Yokohama-</w:t>
            </w:r>
            <w:proofErr w:type="spellStart"/>
            <w:r w:rsidRPr="00B008A6">
              <w:rPr>
                <w:rFonts w:eastAsiaTheme="minorHAnsi"/>
                <w:color w:val="141414" w:themeColor="text1"/>
              </w:rPr>
              <w:t>Kitasaiwai</w:t>
            </w:r>
            <w:proofErr w:type="spellEnd"/>
            <w:r w:rsidR="006A50D0" w:rsidRPr="00FF5593">
              <w:rPr>
                <w:rFonts w:eastAsiaTheme="minorHAnsi"/>
                <w:color w:val="141414" w:themeColor="text1"/>
              </w:rPr>
              <w:t xml:space="preserve"> and</w:t>
            </w:r>
            <w:r w:rsidR="00627DDD" w:rsidRPr="00FF5593">
              <w:rPr>
                <w:rFonts w:eastAsiaTheme="minorHAnsi"/>
                <w:color w:val="141414" w:themeColor="text1"/>
              </w:rPr>
              <w:t xml:space="preserve"> Nishi Gotanda</w:t>
            </w:r>
            <w:r w:rsidRPr="00B008A6">
              <w:rPr>
                <w:rFonts w:eastAsiaTheme="minorHAnsi"/>
                <w:color w:val="141414" w:themeColor="text1"/>
              </w:rPr>
              <w:t>.</w:t>
            </w:r>
          </w:p>
          <w:p w14:paraId="2BB106D7" w14:textId="3CCAC0C0"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Cost efficiencies derived from utilizing a shared holding and debt structure with Project Yokohama-</w:t>
            </w:r>
            <w:proofErr w:type="spellStart"/>
            <w:r w:rsidRPr="00B008A6">
              <w:rPr>
                <w:rFonts w:eastAsiaTheme="minorHAnsi"/>
                <w:color w:val="141414" w:themeColor="text1"/>
              </w:rPr>
              <w:t>Kitasaiwai</w:t>
            </w:r>
            <w:proofErr w:type="spellEnd"/>
            <w:r w:rsidRPr="00B008A6">
              <w:rPr>
                <w:rFonts w:eastAsiaTheme="minorHAnsi"/>
                <w:color w:val="141414" w:themeColor="text1"/>
              </w:rPr>
              <w:t xml:space="preserve"> </w:t>
            </w:r>
            <w:r w:rsidR="005A0F4F" w:rsidRPr="00FF5593">
              <w:rPr>
                <w:rFonts w:eastAsiaTheme="minorHAnsi"/>
                <w:color w:val="141414" w:themeColor="text1"/>
              </w:rPr>
              <w:t xml:space="preserve">and Nishi Gotanda </w:t>
            </w:r>
            <w:r w:rsidRPr="00B008A6">
              <w:rPr>
                <w:rFonts w:eastAsiaTheme="minorHAnsi"/>
                <w:color w:val="141414" w:themeColor="text1"/>
              </w:rPr>
              <w:t xml:space="preserve">are currently not incorporated in the base-case underwriting but could provide modest upside. </w:t>
            </w:r>
          </w:p>
          <w:p w14:paraId="4160305C" w14:textId="77777777"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 xml:space="preserve">Debt will be non-recourse with standard covenants and security requirements in line with previous deals in our Japan funds. </w:t>
            </w:r>
          </w:p>
          <w:p w14:paraId="222C137D" w14:textId="77777777" w:rsidR="006C59B8" w:rsidRPr="00B008A6" w:rsidRDefault="006C59B8" w:rsidP="00B008A6">
            <w:pPr>
              <w:pStyle w:val="ListParagraph"/>
              <w:numPr>
                <w:ilvl w:val="0"/>
                <w:numId w:val="7"/>
              </w:numPr>
              <w:ind w:left="360"/>
              <w:rPr>
                <w:rFonts w:eastAsiaTheme="minorHAnsi"/>
                <w:color w:val="141414" w:themeColor="text1"/>
              </w:rPr>
            </w:pPr>
            <w:r w:rsidRPr="00B008A6">
              <w:rPr>
                <w:rFonts w:eastAsiaTheme="minorHAnsi"/>
                <w:color w:val="141414" w:themeColor="text1"/>
              </w:rPr>
              <w:t>Associated execution risk is mitigated by our track record with the target lenders, the quality of the asset and relatively low LTV.</w:t>
            </w:r>
          </w:p>
          <w:p w14:paraId="5270F57E" w14:textId="77777777" w:rsidR="001B690E" w:rsidRPr="007B54FE" w:rsidRDefault="001B690E" w:rsidP="001B690E">
            <w:pPr>
              <w:jc w:val="both"/>
              <w:rPr>
                <w:bCs/>
                <w:color w:val="FF0000"/>
              </w:rPr>
            </w:pPr>
          </w:p>
          <w:p w14:paraId="5286BB43" w14:textId="77777777" w:rsidR="001B690E" w:rsidRPr="00B008A6" w:rsidRDefault="001B690E" w:rsidP="001B690E">
            <w:pPr>
              <w:rPr>
                <w:rFonts w:eastAsiaTheme="minorHAnsi" w:cstheme="minorBidi"/>
                <w:bCs/>
                <w:color w:val="141414" w:themeColor="text1"/>
                <w:u w:val="single"/>
              </w:rPr>
            </w:pPr>
            <w:r w:rsidRPr="00B008A6">
              <w:rPr>
                <w:rFonts w:eastAsiaTheme="minorHAnsi"/>
                <w:color w:val="141414" w:themeColor="text1"/>
                <w:u w:val="single"/>
              </w:rPr>
              <w:t>Interest Rate Risk</w:t>
            </w:r>
          </w:p>
          <w:p w14:paraId="660D83E2" w14:textId="77777777" w:rsidR="00FC6E23" w:rsidRPr="00B008A6" w:rsidRDefault="00FC6E23" w:rsidP="00FC6E23">
            <w:pPr>
              <w:pStyle w:val="ListParagraph"/>
              <w:numPr>
                <w:ilvl w:val="0"/>
                <w:numId w:val="7"/>
              </w:numPr>
              <w:ind w:left="360"/>
              <w:jc w:val="left"/>
              <w:rPr>
                <w:rFonts w:eastAsiaTheme="minorHAnsi"/>
              </w:rPr>
            </w:pPr>
            <w:r w:rsidRPr="00B008A6">
              <w:rPr>
                <w:rFonts w:eastAsiaTheme="minorHAnsi"/>
              </w:rPr>
              <w:t>Real estate investments are sensitive to interest rate risk; the hedging of interest rates, including the decision of whether to hedge, is at the discretion of the fund manager.</w:t>
            </w:r>
          </w:p>
          <w:p w14:paraId="5EC2EB6D" w14:textId="7136A939" w:rsidR="00870AA5" w:rsidRPr="00B008A6" w:rsidRDefault="00FC6E23" w:rsidP="00FC6E23">
            <w:pPr>
              <w:pStyle w:val="ListParagraph"/>
              <w:numPr>
                <w:ilvl w:val="0"/>
                <w:numId w:val="7"/>
              </w:numPr>
              <w:ind w:left="360"/>
              <w:jc w:val="left"/>
              <w:rPr>
                <w:rFonts w:eastAsiaTheme="minorHAnsi"/>
              </w:rPr>
            </w:pPr>
            <w:r w:rsidRPr="00B008A6">
              <w:rPr>
                <w:rFonts w:eastAsiaTheme="minorHAnsi"/>
              </w:rPr>
              <w:t xml:space="preserve">The debt for this transaction will likely be </w:t>
            </w:r>
            <w:r w:rsidR="00603BAF" w:rsidRPr="00B008A6">
              <w:rPr>
                <w:rFonts w:eastAsiaTheme="minorHAnsi"/>
              </w:rPr>
              <w:t xml:space="preserve">fixed </w:t>
            </w:r>
            <w:r w:rsidRPr="00B008A6">
              <w:rPr>
                <w:rFonts w:eastAsiaTheme="minorHAnsi"/>
              </w:rPr>
              <w:t>rate</w:t>
            </w:r>
            <w:ins w:id="198" w:author="Will Johnson" w:date="2023-09-01T16:20:00Z">
              <w:r w:rsidR="007841EE">
                <w:rPr>
                  <w:rFonts w:eastAsiaTheme="minorHAnsi"/>
                </w:rPr>
                <w:t xml:space="preserve">, </w:t>
              </w:r>
              <w:r w:rsidR="00D92134">
                <w:rPr>
                  <w:rFonts w:eastAsiaTheme="minorHAnsi"/>
                </w:rPr>
                <w:t>per previous Japan deals</w:t>
              </w:r>
            </w:ins>
            <w:r w:rsidR="004E7493" w:rsidRPr="00B008A6">
              <w:rPr>
                <w:rFonts w:eastAsiaTheme="minorHAnsi"/>
              </w:rPr>
              <w:t xml:space="preserve">. </w:t>
            </w:r>
          </w:p>
          <w:p w14:paraId="2F896B6A" w14:textId="197CAB43" w:rsidR="00FC6E23" w:rsidRPr="00B008A6" w:rsidRDefault="004E7493" w:rsidP="00FC6E23">
            <w:pPr>
              <w:pStyle w:val="ListParagraph"/>
              <w:numPr>
                <w:ilvl w:val="0"/>
                <w:numId w:val="7"/>
              </w:numPr>
              <w:ind w:left="360"/>
              <w:jc w:val="left"/>
              <w:rPr>
                <w:rFonts w:eastAsiaTheme="minorHAnsi"/>
              </w:rPr>
            </w:pPr>
            <w:r w:rsidRPr="00B008A6">
              <w:rPr>
                <w:rFonts w:eastAsiaTheme="minorHAnsi"/>
              </w:rPr>
              <w:t>However, should the investment move forward with a floating rate loan, there will be a</w:t>
            </w:r>
            <w:r w:rsidR="00FC6E23" w:rsidRPr="00B008A6">
              <w:rPr>
                <w:rFonts w:eastAsiaTheme="minorHAnsi"/>
              </w:rPr>
              <w:t xml:space="preserve"> purchase obligation to buy a cap should the base rate reach the level agreed with lender.</w:t>
            </w:r>
          </w:p>
          <w:p w14:paraId="536A2AF8" w14:textId="77777777" w:rsidR="00264081" w:rsidRPr="00B008A6" w:rsidRDefault="00FC6E23" w:rsidP="006E5223">
            <w:pPr>
              <w:pStyle w:val="ListParagraph"/>
              <w:numPr>
                <w:ilvl w:val="1"/>
                <w:numId w:val="7"/>
              </w:numPr>
              <w:jc w:val="left"/>
              <w:rPr>
                <w:rFonts w:eastAsiaTheme="minorHAnsi"/>
              </w:rPr>
            </w:pPr>
            <w:r w:rsidRPr="00B008A6">
              <w:rPr>
                <w:rFonts w:eastAsiaTheme="minorHAnsi"/>
              </w:rPr>
              <w:t xml:space="preserve">It is widely expected that the Japanese government will continue to maintain a low-rate environment for the foreseeable future given its own high deficit levels and aggressive stimulus policy. As such, we do not expect to purchase an interest rate cap at </w:t>
            </w:r>
            <w:r w:rsidR="00274EF2" w:rsidRPr="00B008A6">
              <w:rPr>
                <w:rFonts w:eastAsiaTheme="minorHAnsi"/>
              </w:rPr>
              <w:t>the acquisition timing</w:t>
            </w:r>
            <w:r w:rsidRPr="00B008A6">
              <w:rPr>
                <w:rFonts w:eastAsiaTheme="minorHAnsi"/>
              </w:rPr>
              <w:t xml:space="preserve">. </w:t>
            </w:r>
          </w:p>
          <w:p w14:paraId="4B721B5C" w14:textId="30CD6A0C" w:rsidR="00FC6E23" w:rsidRPr="00B55414" w:rsidRDefault="00FC6E23" w:rsidP="00B008A6">
            <w:pPr>
              <w:pStyle w:val="ListParagraph"/>
              <w:numPr>
                <w:ilvl w:val="1"/>
                <w:numId w:val="7"/>
              </w:numPr>
              <w:jc w:val="left"/>
              <w:rPr>
                <w:rFonts w:eastAsiaTheme="minorHAnsi"/>
              </w:rPr>
            </w:pPr>
            <w:r w:rsidRPr="00B008A6">
              <w:rPr>
                <w:rFonts w:eastAsiaTheme="minorEastAsia"/>
              </w:rPr>
              <w:t xml:space="preserve">To mitigate any related risk, we will monitor market conditions and re-assess periodically during the underwritten hold period. </w:t>
            </w:r>
          </w:p>
          <w:p w14:paraId="739068AB" w14:textId="77777777" w:rsidR="00FC6E23" w:rsidRPr="00B008A6" w:rsidRDefault="00FC6E23" w:rsidP="00FC6E23">
            <w:pPr>
              <w:pStyle w:val="ListParagraph"/>
              <w:numPr>
                <w:ilvl w:val="0"/>
                <w:numId w:val="7"/>
              </w:numPr>
              <w:ind w:left="360"/>
              <w:jc w:val="left"/>
              <w:rPr>
                <w:rFonts w:eastAsiaTheme="minorHAnsi"/>
              </w:rPr>
            </w:pPr>
            <w:r w:rsidRPr="00B008A6">
              <w:rPr>
                <w:rFonts w:eastAsiaTheme="minorHAnsi"/>
              </w:rPr>
              <w:t>See Appendix for downside scenario with 30bps added to the base-case debt cost assumption.</w:t>
            </w:r>
          </w:p>
          <w:p w14:paraId="30205B7F" w14:textId="77777777" w:rsidR="001B690E" w:rsidRPr="009B4996" w:rsidRDefault="001B690E" w:rsidP="00B008A6">
            <w:pPr>
              <w:rPr>
                <w:bCs/>
                <w:i/>
                <w:iCs/>
                <w:color w:val="FF0000"/>
              </w:rPr>
            </w:pPr>
          </w:p>
        </w:tc>
      </w:tr>
      <w:tr w:rsidR="001B690E" w14:paraId="619270FF" w14:textId="77777777" w:rsidTr="6EA21B5F">
        <w:tc>
          <w:tcPr>
            <w:tcW w:w="1980" w:type="dxa"/>
            <w:shd w:val="clear" w:color="auto" w:fill="D9D9D9" w:themeFill="background1" w:themeFillShade="D9"/>
          </w:tcPr>
          <w:p w14:paraId="3E5CAB30" w14:textId="77777777" w:rsidR="001B690E" w:rsidRPr="00495F74" w:rsidRDefault="001B690E" w:rsidP="001B690E">
            <w:pPr>
              <w:rPr>
                <w:b/>
                <w:i/>
                <w:iCs/>
              </w:rPr>
            </w:pPr>
            <w:r w:rsidRPr="00495F74">
              <w:rPr>
                <w:rFonts w:cs="Arial"/>
                <w:b/>
              </w:rPr>
              <w:lastRenderedPageBreak/>
              <w:t>LIQUIDITY RISK</w:t>
            </w:r>
          </w:p>
        </w:tc>
        <w:tc>
          <w:tcPr>
            <w:tcW w:w="7654" w:type="dxa"/>
          </w:tcPr>
          <w:p w14:paraId="04665086" w14:textId="77777777" w:rsidR="00B33EB9" w:rsidRPr="006430DB" w:rsidRDefault="00B33EB9" w:rsidP="00B33EB9">
            <w:pPr>
              <w:rPr>
                <w:i/>
              </w:rPr>
            </w:pPr>
            <w:r w:rsidRPr="006430DB">
              <w:rPr>
                <w:i/>
              </w:rPr>
              <w:t>The primary risk to the forecast performance is exit liquidity. We consider this risk to be mitigated by:</w:t>
            </w:r>
          </w:p>
          <w:p w14:paraId="642BCDF7" w14:textId="77777777" w:rsidR="00B33EB9" w:rsidRPr="00BA014C" w:rsidRDefault="00B33EB9" w:rsidP="00B33EB9">
            <w:pPr>
              <w:rPr>
                <w:bCs/>
                <w:i/>
                <w:iCs/>
              </w:rPr>
            </w:pPr>
          </w:p>
          <w:p w14:paraId="7F8959CA" w14:textId="558A69D9" w:rsidR="00B33EB9" w:rsidRPr="006430DB" w:rsidRDefault="00B33EB9" w:rsidP="00B33EB9">
            <w:pPr>
              <w:pStyle w:val="ListParagraph"/>
              <w:numPr>
                <w:ilvl w:val="0"/>
                <w:numId w:val="41"/>
              </w:numPr>
              <w:rPr>
                <w:i/>
              </w:rPr>
            </w:pPr>
            <w:r w:rsidRPr="006430DB">
              <w:rPr>
                <w:i/>
              </w:rPr>
              <w:t>The discounted entry price derived from the seller’s special situation, with our stabilized</w:t>
            </w:r>
            <w:r w:rsidRPr="00BA014C">
              <w:rPr>
                <w:bCs/>
                <w:i/>
                <w:iCs/>
              </w:rPr>
              <w:t xml:space="preserve"> NOI yield </w:t>
            </w:r>
            <w:r w:rsidR="005D26A8">
              <w:rPr>
                <w:bCs/>
                <w:i/>
                <w:iCs/>
              </w:rPr>
              <w:t>c.</w:t>
            </w:r>
            <w:r w:rsidR="00341569">
              <w:rPr>
                <w:bCs/>
                <w:i/>
                <w:iCs/>
              </w:rPr>
              <w:t>84</w:t>
            </w:r>
            <w:r w:rsidRPr="00BA014C">
              <w:rPr>
                <w:bCs/>
                <w:i/>
                <w:iCs/>
              </w:rPr>
              <w:t xml:space="preserve"> bps </w:t>
            </w:r>
            <w:r w:rsidRPr="006430DB">
              <w:rPr>
                <w:i/>
              </w:rPr>
              <w:t>above where the market trades today.</w:t>
            </w:r>
          </w:p>
          <w:p w14:paraId="53468B26" w14:textId="77777777" w:rsidR="00B33EB9" w:rsidRPr="00BA014C" w:rsidRDefault="00B33EB9" w:rsidP="00B33EB9">
            <w:pPr>
              <w:pStyle w:val="ListParagraph"/>
              <w:ind w:left="360"/>
              <w:rPr>
                <w:bCs/>
                <w:i/>
                <w:iCs/>
              </w:rPr>
            </w:pPr>
          </w:p>
          <w:p w14:paraId="545518E1" w14:textId="309A75C2" w:rsidR="00B33EB9" w:rsidRPr="00BA014C" w:rsidRDefault="00B33EB9" w:rsidP="00B33EB9">
            <w:pPr>
              <w:pStyle w:val="ListParagraph"/>
              <w:numPr>
                <w:ilvl w:val="0"/>
                <w:numId w:val="41"/>
              </w:numPr>
              <w:rPr>
                <w:bCs/>
                <w:i/>
                <w:iCs/>
              </w:rPr>
            </w:pPr>
            <w:r w:rsidRPr="00BA014C">
              <w:rPr>
                <w:bCs/>
                <w:i/>
                <w:iCs/>
              </w:rPr>
              <w:t>The depth of the buyer market for quality assets in central Tokyo from institutional investors, both domestic and international, motivated local companies and private investors/family offices.</w:t>
            </w:r>
          </w:p>
          <w:p w14:paraId="5FA8550A" w14:textId="71D854B1" w:rsidR="00B33EB9" w:rsidRDefault="00077D2F" w:rsidP="00B33EB9">
            <w:pPr>
              <w:pStyle w:val="ListParagraph"/>
              <w:rPr>
                <w:rFonts w:eastAsiaTheme="minorEastAsia"/>
                <w:bCs/>
                <w:i/>
                <w:iCs/>
                <w:lang w:eastAsia="ja-JP"/>
              </w:rPr>
            </w:pPr>
            <w:r>
              <w:rPr>
                <w:rFonts w:eastAsiaTheme="minorEastAsia" w:hint="eastAsia"/>
                <w:bCs/>
                <w:i/>
                <w:iCs/>
                <w:lang w:eastAsia="ja-JP"/>
              </w:rPr>
              <w:t>-</w:t>
            </w:r>
            <w:r>
              <w:rPr>
                <w:rFonts w:eastAsiaTheme="minorEastAsia"/>
                <w:bCs/>
                <w:i/>
                <w:iCs/>
                <w:lang w:eastAsia="ja-JP"/>
              </w:rPr>
              <w:t xml:space="preserve"> </w:t>
            </w:r>
            <w:r w:rsidR="00506E1F">
              <w:rPr>
                <w:rFonts w:eastAsiaTheme="minorEastAsia"/>
                <w:bCs/>
                <w:i/>
                <w:iCs/>
                <w:lang w:eastAsia="ja-JP"/>
              </w:rPr>
              <w:t xml:space="preserve">Healthcare assets are increasingly sought-after by </w:t>
            </w:r>
            <w:r w:rsidR="00BE095E">
              <w:rPr>
                <w:rFonts w:eastAsiaTheme="minorEastAsia"/>
                <w:bCs/>
                <w:i/>
                <w:iCs/>
                <w:lang w:eastAsia="ja-JP"/>
              </w:rPr>
              <w:t>investors</w:t>
            </w:r>
            <w:r w:rsidR="00506E1F">
              <w:rPr>
                <w:rFonts w:eastAsiaTheme="minorEastAsia"/>
                <w:bCs/>
                <w:i/>
                <w:iCs/>
                <w:lang w:eastAsia="ja-JP"/>
              </w:rPr>
              <w:t xml:space="preserve"> seeking </w:t>
            </w:r>
            <w:r w:rsidR="00A50DBF">
              <w:rPr>
                <w:rFonts w:eastAsiaTheme="minorEastAsia"/>
                <w:bCs/>
                <w:i/>
                <w:iCs/>
                <w:lang w:eastAsia="ja-JP"/>
              </w:rPr>
              <w:t xml:space="preserve">diversification and </w:t>
            </w:r>
            <w:r w:rsidR="00506E1F">
              <w:rPr>
                <w:rFonts w:eastAsiaTheme="minorEastAsia"/>
                <w:bCs/>
                <w:i/>
                <w:iCs/>
                <w:lang w:eastAsia="ja-JP"/>
              </w:rPr>
              <w:t>stable</w:t>
            </w:r>
            <w:r w:rsidR="008B63A2">
              <w:rPr>
                <w:rFonts w:eastAsiaTheme="minorEastAsia"/>
                <w:bCs/>
                <w:i/>
                <w:iCs/>
                <w:lang w:eastAsia="ja-JP"/>
              </w:rPr>
              <w:t xml:space="preserve"> long-term non-discretionary income streams.</w:t>
            </w:r>
          </w:p>
          <w:p w14:paraId="40F3A3FC" w14:textId="29E1E914" w:rsidR="00B33EB9" w:rsidRPr="00BA014C" w:rsidRDefault="008B63A2" w:rsidP="00B008A6">
            <w:pPr>
              <w:pStyle w:val="ListParagraph"/>
              <w:rPr>
                <w:bCs/>
                <w:i/>
                <w:iCs/>
              </w:rPr>
            </w:pPr>
            <w:r>
              <w:rPr>
                <w:rFonts w:eastAsiaTheme="minorEastAsia" w:hint="eastAsia"/>
                <w:bCs/>
                <w:i/>
                <w:iCs/>
                <w:lang w:eastAsia="ja-JP"/>
              </w:rPr>
              <w:t>-</w:t>
            </w:r>
            <w:r>
              <w:rPr>
                <w:rFonts w:eastAsiaTheme="minorEastAsia"/>
                <w:bCs/>
                <w:i/>
                <w:iCs/>
                <w:lang w:eastAsia="ja-JP"/>
              </w:rPr>
              <w:t xml:space="preserve"> In a re-tenanting scenario, the property can be readily converted into multi-tenant including clinics and office </w:t>
            </w:r>
            <w:proofErr w:type="gramStart"/>
            <w:r>
              <w:rPr>
                <w:rFonts w:eastAsiaTheme="minorEastAsia"/>
                <w:bCs/>
                <w:i/>
                <w:iCs/>
                <w:lang w:eastAsia="ja-JP"/>
              </w:rPr>
              <w:t>tenants</w:t>
            </w:r>
            <w:r w:rsidR="00230C9A">
              <w:rPr>
                <w:rFonts w:eastAsiaTheme="minorEastAsia"/>
                <w:bCs/>
                <w:i/>
                <w:iCs/>
                <w:lang w:eastAsia="ja-JP"/>
              </w:rPr>
              <w:t>, or</w:t>
            </w:r>
            <w:proofErr w:type="gramEnd"/>
            <w:r w:rsidR="00230C9A">
              <w:rPr>
                <w:rFonts w:eastAsiaTheme="minorEastAsia"/>
                <w:bCs/>
                <w:i/>
                <w:iCs/>
                <w:lang w:eastAsia="ja-JP"/>
              </w:rPr>
              <w:t xml:space="preserve"> leased to a single replacement healthcare tenant.</w:t>
            </w:r>
          </w:p>
          <w:p w14:paraId="5DE6BFB4" w14:textId="77777777" w:rsidR="00B33EB9" w:rsidRPr="00BA014C" w:rsidRDefault="00B33EB9" w:rsidP="00B33EB9">
            <w:pPr>
              <w:pStyle w:val="ListParagraph"/>
              <w:numPr>
                <w:ilvl w:val="0"/>
                <w:numId w:val="40"/>
              </w:numPr>
              <w:rPr>
                <w:bCs/>
                <w:i/>
                <w:iCs/>
              </w:rPr>
            </w:pPr>
            <w:r w:rsidRPr="00BA014C">
              <w:rPr>
                <w:bCs/>
                <w:i/>
                <w:iCs/>
              </w:rPr>
              <w:t>Rising land values and replacement costs, the latter driven by significant labour shortages in the construction sector.</w:t>
            </w:r>
          </w:p>
          <w:p w14:paraId="04202E07" w14:textId="77777777" w:rsidR="001B690E" w:rsidRPr="009B4996" w:rsidRDefault="001B690E" w:rsidP="001B690E">
            <w:pPr>
              <w:jc w:val="both"/>
              <w:rPr>
                <w:bCs/>
                <w:i/>
                <w:iCs/>
                <w:color w:val="FF0000"/>
              </w:rPr>
            </w:pPr>
          </w:p>
        </w:tc>
      </w:tr>
    </w:tbl>
    <w:p w14:paraId="107FAFE4" w14:textId="77777777" w:rsidR="00BF68CF" w:rsidRDefault="00BF68CF" w:rsidP="00716367"/>
    <w:p w14:paraId="4C15A585" w14:textId="77777777" w:rsidR="005F03B2" w:rsidRDefault="005F03B2" w:rsidP="005F03B2">
      <w:pPr>
        <w:pStyle w:val="ListParagraph"/>
        <w:ind w:left="680"/>
        <w:rPr>
          <w:rStyle w:val="MainHeadingChar"/>
          <w:rFonts w:eastAsiaTheme="minorHAnsi"/>
          <w:sz w:val="24"/>
          <w:szCs w:val="22"/>
        </w:rPr>
      </w:pPr>
    </w:p>
    <w:p w14:paraId="5FEB2D04" w14:textId="2710D705" w:rsidR="00254851" w:rsidRPr="00D55032" w:rsidRDefault="00254851"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Tenant Credit Risk</w:t>
      </w:r>
    </w:p>
    <w:p w14:paraId="5C2AD488" w14:textId="77777777" w:rsidR="00254851" w:rsidRPr="00DC41F3" w:rsidRDefault="00254851" w:rsidP="00BD50F6">
      <w:pPr>
        <w:jc w:val="both"/>
        <w:rPr>
          <w:rFonts w:cs="Arial"/>
          <w:i/>
          <w:color w:val="FF0000"/>
          <w:sz w:val="20"/>
        </w:rPr>
      </w:pPr>
    </w:p>
    <w:p w14:paraId="607E3408" w14:textId="203D2140" w:rsidR="0069066A" w:rsidRPr="00B008A6" w:rsidRDefault="00AF7403" w:rsidP="0069066A">
      <w:pPr>
        <w:numPr>
          <w:ilvl w:val="0"/>
          <w:numId w:val="4"/>
        </w:numPr>
        <w:ind w:left="567" w:hanging="567"/>
        <w:jc w:val="both"/>
        <w:rPr>
          <w:rFonts w:cs="Arial"/>
          <w:i/>
          <w:color w:val="141414" w:themeColor="text1"/>
          <w:sz w:val="20"/>
        </w:rPr>
      </w:pPr>
      <w:r w:rsidRPr="00B008A6">
        <w:rPr>
          <w:rFonts w:cs="Arial"/>
          <w:i/>
          <w:color w:val="141414" w:themeColor="text1"/>
          <w:sz w:val="20"/>
        </w:rPr>
        <w:t>The property has</w:t>
      </w:r>
      <w:r w:rsidR="00FF3BCB" w:rsidRPr="00B008A6">
        <w:rPr>
          <w:rFonts w:cs="Arial"/>
          <w:i/>
          <w:color w:val="141414" w:themeColor="text1"/>
          <w:sz w:val="20"/>
        </w:rPr>
        <w:t xml:space="preserve"> St Catherine’s Hospital as the sole tenant on a fixed-term </w:t>
      </w:r>
      <w:r w:rsidR="00F17C3D" w:rsidRPr="00B008A6">
        <w:rPr>
          <w:rFonts w:cs="Arial"/>
          <w:i/>
          <w:color w:val="141414" w:themeColor="text1"/>
          <w:sz w:val="20"/>
        </w:rPr>
        <w:t>20 Fixed-term lease without break option (Nov-16-2017 to Nov-15-2037).</w:t>
      </w:r>
    </w:p>
    <w:p w14:paraId="6B7843B8" w14:textId="33D454F4" w:rsidR="005B3B01" w:rsidRPr="00B008A6" w:rsidRDefault="008D7056" w:rsidP="006E5223">
      <w:pPr>
        <w:numPr>
          <w:ilvl w:val="0"/>
          <w:numId w:val="4"/>
        </w:numPr>
        <w:ind w:left="567" w:hanging="567"/>
        <w:jc w:val="both"/>
        <w:rPr>
          <w:rFonts w:cs="Arial"/>
          <w:i/>
          <w:color w:val="141414" w:themeColor="text1"/>
          <w:sz w:val="20"/>
        </w:rPr>
      </w:pPr>
      <w:r w:rsidRPr="00B008A6">
        <w:rPr>
          <w:rFonts w:cs="Arial"/>
          <w:i/>
          <w:color w:val="141414" w:themeColor="text1"/>
          <w:sz w:val="20"/>
        </w:rPr>
        <w:t xml:space="preserve">Credit risk specific to the tenant is mitigated by a full rent guarantee from St Luke’s </w:t>
      </w:r>
      <w:r w:rsidR="00C2524E">
        <w:rPr>
          <w:rFonts w:cs="Arial"/>
          <w:i/>
          <w:color w:val="141414" w:themeColor="text1"/>
          <w:sz w:val="20"/>
        </w:rPr>
        <w:t>Foundation</w:t>
      </w:r>
      <w:r w:rsidRPr="00B008A6">
        <w:rPr>
          <w:rFonts w:cs="Arial"/>
          <w:i/>
          <w:color w:val="141414" w:themeColor="text1"/>
          <w:sz w:val="20"/>
        </w:rPr>
        <w:t xml:space="preserve"> for the duration of the lease.</w:t>
      </w:r>
    </w:p>
    <w:p w14:paraId="50C5DB4B" w14:textId="77777777" w:rsidR="008608BA" w:rsidRDefault="008608BA" w:rsidP="006E5223">
      <w:pPr>
        <w:jc w:val="both"/>
        <w:rPr>
          <w:rFonts w:cs="Arial"/>
          <w:i/>
          <w:color w:val="FF0000"/>
          <w:sz w:val="20"/>
        </w:rPr>
      </w:pPr>
    </w:p>
    <w:p w14:paraId="0D91E58D" w14:textId="77777777" w:rsidR="00DB5B49" w:rsidRDefault="00DB5B49" w:rsidP="00DB5B49">
      <w:pPr>
        <w:spacing w:before="40" w:after="60"/>
        <w:rPr>
          <w:rFonts w:cs="Arial"/>
          <w:i/>
          <w:color w:val="141414" w:themeColor="text1"/>
          <w:sz w:val="20"/>
          <w:u w:val="single"/>
        </w:rPr>
      </w:pPr>
      <w:r>
        <w:rPr>
          <w:rFonts w:cs="Arial"/>
          <w:i/>
          <w:color w:val="141414" w:themeColor="text1"/>
          <w:sz w:val="20"/>
          <w:u w:val="single"/>
        </w:rPr>
        <w:lastRenderedPageBreak/>
        <w:t>Credit rating and analysis</w:t>
      </w:r>
    </w:p>
    <w:p w14:paraId="28ADF3C3" w14:textId="77777777" w:rsidR="00025466" w:rsidRDefault="00DB5B49" w:rsidP="00DB5B49">
      <w:pPr>
        <w:adjustRightInd w:val="0"/>
        <w:snapToGrid w:val="0"/>
        <w:rPr>
          <w:rFonts w:cs="Arial"/>
          <w:i/>
          <w:color w:val="141414" w:themeColor="text1"/>
          <w:sz w:val="20"/>
        </w:rPr>
      </w:pPr>
      <w:r>
        <w:rPr>
          <w:rFonts w:cs="Arial"/>
          <w:i/>
          <w:color w:val="141414" w:themeColor="text1"/>
          <w:sz w:val="20"/>
        </w:rPr>
        <w:t xml:space="preserve">According to rating agency Teikoku Databank (TBD) as of </w:t>
      </w:r>
      <w:r w:rsidR="000C6240">
        <w:rPr>
          <w:rFonts w:cs="Arial"/>
          <w:i/>
          <w:color w:val="141414" w:themeColor="text1"/>
          <w:sz w:val="20"/>
        </w:rPr>
        <w:t>31 July 2023</w:t>
      </w:r>
      <w:r w:rsidR="00025466">
        <w:rPr>
          <w:rFonts w:cs="Arial"/>
          <w:i/>
          <w:color w:val="141414" w:themeColor="text1"/>
          <w:sz w:val="20"/>
        </w:rPr>
        <w:t>:</w:t>
      </w:r>
    </w:p>
    <w:p w14:paraId="238A254D" w14:textId="77777777" w:rsidR="00025466" w:rsidRDefault="00025466" w:rsidP="00DB5B49">
      <w:pPr>
        <w:adjustRightInd w:val="0"/>
        <w:snapToGrid w:val="0"/>
        <w:rPr>
          <w:rFonts w:cs="Arial"/>
          <w:i/>
          <w:color w:val="141414" w:themeColor="text1"/>
          <w:sz w:val="20"/>
        </w:rPr>
      </w:pPr>
    </w:p>
    <w:p w14:paraId="311FFE35" w14:textId="5CAC4CCD" w:rsidR="00DB5B49" w:rsidRDefault="000C6240" w:rsidP="00DB5B49">
      <w:pPr>
        <w:adjustRightInd w:val="0"/>
        <w:snapToGrid w:val="0"/>
        <w:rPr>
          <w:rFonts w:cs="Arial"/>
          <w:i/>
          <w:color w:val="141414" w:themeColor="text1"/>
          <w:sz w:val="20"/>
        </w:rPr>
      </w:pPr>
      <w:r w:rsidRPr="00B008A6">
        <w:rPr>
          <w:rFonts w:cs="Arial"/>
          <w:b/>
          <w:bCs/>
          <w:i/>
          <w:color w:val="141414" w:themeColor="text1"/>
          <w:sz w:val="20"/>
        </w:rPr>
        <w:t>St Catherine’s Hospital</w:t>
      </w:r>
      <w:r w:rsidR="00DB5B49" w:rsidRPr="00B008A6">
        <w:rPr>
          <w:rFonts w:cs="Arial"/>
          <w:b/>
          <w:bCs/>
          <w:i/>
          <w:color w:val="141414" w:themeColor="text1"/>
          <w:sz w:val="20"/>
        </w:rPr>
        <w:t xml:space="preserve"> </w:t>
      </w:r>
      <w:r w:rsidR="00DB5B49">
        <w:rPr>
          <w:rFonts w:cs="Arial"/>
          <w:i/>
          <w:color w:val="141414" w:themeColor="text1"/>
          <w:sz w:val="20"/>
        </w:rPr>
        <w:t xml:space="preserve">has an overall credit score of </w:t>
      </w:r>
      <w:r>
        <w:rPr>
          <w:rFonts w:cs="Arial"/>
          <w:i/>
          <w:color w:val="141414" w:themeColor="text1"/>
          <w:sz w:val="20"/>
        </w:rPr>
        <w:t>41</w:t>
      </w:r>
      <w:r w:rsidR="00DB5B49">
        <w:rPr>
          <w:rFonts w:cs="Arial"/>
          <w:i/>
          <w:color w:val="141414" w:themeColor="text1"/>
          <w:sz w:val="20"/>
        </w:rPr>
        <w:t>/100</w:t>
      </w:r>
      <w:r w:rsidR="00F03C35">
        <w:rPr>
          <w:rFonts w:cs="Arial"/>
          <w:i/>
          <w:color w:val="141414" w:themeColor="text1"/>
          <w:sz w:val="20"/>
        </w:rPr>
        <w:t>.</w:t>
      </w:r>
    </w:p>
    <w:p w14:paraId="5E41FE07" w14:textId="65FDDD74" w:rsidR="000E603E" w:rsidRDefault="000E603E" w:rsidP="000E603E">
      <w:pPr>
        <w:adjustRightInd w:val="0"/>
        <w:snapToGrid w:val="0"/>
        <w:rPr>
          <w:rFonts w:cs="Arial"/>
          <w:i/>
          <w:color w:val="141414" w:themeColor="text1"/>
          <w:sz w:val="20"/>
          <w:lang w:eastAsia="ja-JP"/>
        </w:rPr>
      </w:pPr>
      <w:r>
        <w:rPr>
          <w:rFonts w:cs="Arial"/>
          <w:i/>
          <w:color w:val="141414" w:themeColor="text1"/>
          <w:sz w:val="20"/>
          <w:lang w:eastAsia="ja-JP"/>
        </w:rPr>
        <w:t xml:space="preserve">It </w:t>
      </w:r>
      <w:r w:rsidR="00627782">
        <w:rPr>
          <w:rFonts w:cs="Arial"/>
          <w:i/>
          <w:color w:val="141414" w:themeColor="text1"/>
          <w:sz w:val="20"/>
          <w:lang w:eastAsia="ja-JP"/>
        </w:rPr>
        <w:t xml:space="preserve">is categorised in the </w:t>
      </w:r>
      <w:r>
        <w:rPr>
          <w:rFonts w:cs="Arial"/>
          <w:i/>
          <w:color w:val="141414" w:themeColor="text1"/>
          <w:sz w:val="20"/>
          <w:lang w:eastAsia="ja-JP"/>
        </w:rPr>
        <w:t xml:space="preserve">lower-mid </w:t>
      </w:r>
      <w:r w:rsidR="00627782">
        <w:rPr>
          <w:rFonts w:cs="Arial"/>
          <w:i/>
          <w:color w:val="141414" w:themeColor="text1"/>
          <w:sz w:val="20"/>
          <w:lang w:eastAsia="ja-JP"/>
        </w:rPr>
        <w:t xml:space="preserve">credit </w:t>
      </w:r>
      <w:r>
        <w:rPr>
          <w:rFonts w:cs="Arial"/>
          <w:i/>
          <w:color w:val="141414" w:themeColor="text1"/>
          <w:sz w:val="20"/>
          <w:lang w:eastAsia="ja-JP"/>
        </w:rPr>
        <w:t>tier (36-50 points), which mainly comprises small to mid-sized companies and start-up companies with weaker credit.</w:t>
      </w:r>
    </w:p>
    <w:p w14:paraId="250A7DCD" w14:textId="77777777" w:rsidR="00312560" w:rsidRPr="003B77C2" w:rsidRDefault="00312560" w:rsidP="00312560">
      <w:pPr>
        <w:adjustRightInd w:val="0"/>
        <w:snapToGrid w:val="0"/>
        <w:rPr>
          <w:rFonts w:cs="Arial"/>
          <w:i/>
          <w:color w:val="141414" w:themeColor="text1"/>
          <w:sz w:val="20"/>
          <w:shd w:val="clear" w:color="auto" w:fill="FAE5D3" w:themeFill="accent4" w:themeFillTint="33"/>
          <w:lang w:eastAsia="ja-JP"/>
        </w:rPr>
      </w:pPr>
    </w:p>
    <w:p w14:paraId="1E88F6F8" w14:textId="77777777" w:rsidR="00312560" w:rsidRPr="00B008A6" w:rsidRDefault="00312560" w:rsidP="00312560">
      <w:pPr>
        <w:adjustRightInd w:val="0"/>
        <w:snapToGrid w:val="0"/>
        <w:rPr>
          <w:rFonts w:cs="Arial"/>
          <w:i/>
          <w:color w:val="141414" w:themeColor="text1"/>
          <w:sz w:val="20"/>
          <w:shd w:val="clear" w:color="auto" w:fill="FFFFFF" w:themeFill="background1"/>
        </w:rPr>
      </w:pPr>
      <w:r w:rsidRPr="00B008A6">
        <w:rPr>
          <w:rFonts w:cs="Arial"/>
          <w:i/>
          <w:color w:val="141414" w:themeColor="text1"/>
          <w:sz w:val="20"/>
          <w:shd w:val="clear" w:color="auto" w:fill="FFFFFF" w:themeFill="background1"/>
        </w:rPr>
        <w:t xml:space="preserve">The TBD scoring system has a maximum score of 100, with most Japanese businesses falling into the </w:t>
      </w:r>
      <w:proofErr w:type="gramStart"/>
      <w:r w:rsidRPr="00B008A6">
        <w:rPr>
          <w:rFonts w:cs="Arial"/>
          <w:i/>
          <w:color w:val="141414" w:themeColor="text1"/>
          <w:sz w:val="20"/>
          <w:shd w:val="clear" w:color="auto" w:fill="FFFFFF" w:themeFill="background1"/>
        </w:rPr>
        <w:t>40-60 point</w:t>
      </w:r>
      <w:proofErr w:type="gramEnd"/>
      <w:r w:rsidRPr="00B008A6">
        <w:rPr>
          <w:rFonts w:cs="Arial"/>
          <w:i/>
          <w:color w:val="141414" w:themeColor="text1"/>
          <w:sz w:val="20"/>
          <w:shd w:val="clear" w:color="auto" w:fill="FFFFFF" w:themeFill="background1"/>
        </w:rPr>
        <w:t xml:space="preserve"> range. As privately held companies, public credit ratings are not available.</w:t>
      </w:r>
    </w:p>
    <w:p w14:paraId="498AFF42" w14:textId="77777777" w:rsidR="008636DA" w:rsidRPr="00B008A6" w:rsidRDefault="008636DA" w:rsidP="000E603E">
      <w:pPr>
        <w:adjustRightInd w:val="0"/>
        <w:snapToGrid w:val="0"/>
        <w:rPr>
          <w:rFonts w:cs="Arial"/>
          <w:i/>
          <w:color w:val="141414" w:themeColor="text1"/>
          <w:sz w:val="20"/>
          <w:shd w:val="clear" w:color="auto" w:fill="FFFFFF" w:themeFill="background1"/>
          <w:lang w:eastAsia="ja-JP"/>
        </w:rPr>
      </w:pPr>
    </w:p>
    <w:p w14:paraId="4F2C143A" w14:textId="77777777" w:rsidR="008636DA" w:rsidRPr="00B008A6" w:rsidRDefault="008636DA" w:rsidP="008636DA">
      <w:pPr>
        <w:adjustRightInd w:val="0"/>
        <w:snapToGrid w:val="0"/>
        <w:rPr>
          <w:rFonts w:cs="Arial"/>
          <w:i/>
          <w:color w:val="141414" w:themeColor="text1"/>
          <w:sz w:val="20"/>
          <w:shd w:val="clear" w:color="auto" w:fill="FFFFFF" w:themeFill="background1"/>
          <w:lang w:val="en-US" w:eastAsia="ja-JP"/>
        </w:rPr>
      </w:pPr>
      <w:r w:rsidRPr="00B008A6">
        <w:rPr>
          <w:rFonts w:cs="Arial"/>
          <w:i/>
          <w:color w:val="141414" w:themeColor="text1"/>
          <w:sz w:val="20"/>
          <w:shd w:val="clear" w:color="auto" w:fill="FFFFFF" w:themeFill="background1"/>
          <w:lang w:eastAsia="ja-JP"/>
        </w:rPr>
        <w:t>Within the “Bedded Clinics” category - Ranked 51/145 within Tokyo prefecture and 832/1,391 within Japan.</w:t>
      </w:r>
    </w:p>
    <w:p w14:paraId="2E384702" w14:textId="77777777" w:rsidR="002F6970" w:rsidRPr="00B008A6" w:rsidRDefault="002F6970" w:rsidP="002F6970">
      <w:pPr>
        <w:jc w:val="both"/>
        <w:rPr>
          <w:rFonts w:cs="Arial"/>
          <w:i/>
          <w:color w:val="FF0000"/>
          <w:sz w:val="20"/>
          <w:shd w:val="clear" w:color="auto" w:fill="FFFFFF" w:themeFill="background1"/>
          <w:lang w:eastAsia="ja-JP"/>
        </w:rPr>
      </w:pPr>
    </w:p>
    <w:p w14:paraId="699EBBB7" w14:textId="3B5CE04E" w:rsidR="00FC43F5" w:rsidRPr="00B008A6" w:rsidRDefault="00FC43F5" w:rsidP="00FC43F5">
      <w:pPr>
        <w:adjustRightInd w:val="0"/>
        <w:snapToGrid w:val="0"/>
        <w:rPr>
          <w:rFonts w:cs="Arial"/>
          <w:i/>
          <w:color w:val="141414" w:themeColor="text1"/>
          <w:sz w:val="20"/>
          <w:shd w:val="clear" w:color="auto" w:fill="FFFFFF" w:themeFill="background1"/>
          <w:lang w:eastAsia="ja-JP"/>
        </w:rPr>
      </w:pPr>
      <w:r w:rsidRPr="00B008A6">
        <w:rPr>
          <w:rFonts w:cs="Arial" w:hint="eastAsia"/>
          <w:i/>
          <w:color w:val="141414" w:themeColor="text1"/>
          <w:sz w:val="20"/>
          <w:shd w:val="clear" w:color="auto" w:fill="FFFFFF" w:themeFill="background1"/>
          <w:lang w:eastAsia="ja-JP"/>
        </w:rPr>
        <w:t>S</w:t>
      </w:r>
      <w:r w:rsidRPr="00B008A6">
        <w:rPr>
          <w:rFonts w:cs="Arial"/>
          <w:i/>
          <w:color w:val="141414" w:themeColor="text1"/>
          <w:sz w:val="20"/>
          <w:shd w:val="clear" w:color="auto" w:fill="FFFFFF" w:themeFill="background1"/>
          <w:lang w:eastAsia="ja-JP"/>
        </w:rPr>
        <w:t xml:space="preserve">t </w:t>
      </w:r>
      <w:r w:rsidR="00E07C08" w:rsidRPr="00B008A6">
        <w:rPr>
          <w:rFonts w:cs="Arial"/>
          <w:i/>
          <w:color w:val="141414" w:themeColor="text1"/>
          <w:sz w:val="20"/>
          <w:shd w:val="clear" w:color="auto" w:fill="FFFFFF" w:themeFill="background1"/>
          <w:lang w:eastAsia="ja-JP"/>
        </w:rPr>
        <w:t>Catherine’s</w:t>
      </w:r>
      <w:r w:rsidR="007F56BF" w:rsidRPr="00B008A6">
        <w:rPr>
          <w:rFonts w:cs="Arial"/>
          <w:i/>
          <w:color w:val="141414" w:themeColor="text1"/>
          <w:sz w:val="20"/>
          <w:shd w:val="clear" w:color="auto" w:fill="FFFFFF" w:themeFill="background1"/>
          <w:lang w:eastAsia="ja-JP"/>
        </w:rPr>
        <w:t xml:space="preserve"> </w:t>
      </w:r>
      <w:r w:rsidR="00A54126" w:rsidRPr="00B008A6">
        <w:rPr>
          <w:rFonts w:cs="Arial"/>
          <w:i/>
          <w:color w:val="141414" w:themeColor="text1"/>
          <w:sz w:val="20"/>
          <w:shd w:val="clear" w:color="auto" w:fill="FFFFFF" w:themeFill="background1"/>
          <w:lang w:eastAsia="ja-JP"/>
        </w:rPr>
        <w:t>works in collaboration with St Luke</w:t>
      </w:r>
      <w:r w:rsidR="005713DB" w:rsidRPr="00B008A6">
        <w:rPr>
          <w:rFonts w:cs="Arial"/>
          <w:i/>
          <w:color w:val="141414" w:themeColor="text1"/>
          <w:sz w:val="20"/>
          <w:shd w:val="clear" w:color="auto" w:fill="FFFFFF" w:themeFill="background1"/>
          <w:lang w:eastAsia="ja-JP"/>
        </w:rPr>
        <w:t>’</w:t>
      </w:r>
      <w:r w:rsidR="00A54126" w:rsidRPr="00B008A6">
        <w:rPr>
          <w:rFonts w:cs="Arial"/>
          <w:i/>
          <w:color w:val="141414" w:themeColor="text1"/>
          <w:sz w:val="20"/>
          <w:shd w:val="clear" w:color="auto" w:fill="FFFFFF" w:themeFill="background1"/>
          <w:lang w:eastAsia="ja-JP"/>
        </w:rPr>
        <w:t xml:space="preserve">s </w:t>
      </w:r>
      <w:r w:rsidR="00BC24D9" w:rsidRPr="00B008A6">
        <w:rPr>
          <w:rFonts w:cs="Arial"/>
          <w:i/>
          <w:color w:val="141414" w:themeColor="text1"/>
          <w:sz w:val="20"/>
          <w:shd w:val="clear" w:color="auto" w:fill="FFFFFF" w:themeFill="background1"/>
          <w:lang w:eastAsia="ja-JP"/>
        </w:rPr>
        <w:t xml:space="preserve">International Hospital </w:t>
      </w:r>
      <w:r w:rsidR="00A54126" w:rsidRPr="00B008A6">
        <w:rPr>
          <w:rFonts w:cs="Arial"/>
          <w:i/>
          <w:color w:val="141414" w:themeColor="text1"/>
          <w:sz w:val="20"/>
          <w:shd w:val="clear" w:color="auto" w:fill="FFFFFF" w:themeFill="background1"/>
          <w:lang w:eastAsia="ja-JP"/>
        </w:rPr>
        <w:t>and was</w:t>
      </w:r>
      <w:r w:rsidRPr="00B008A6">
        <w:rPr>
          <w:rFonts w:cs="Arial"/>
          <w:i/>
          <w:color w:val="141414" w:themeColor="text1"/>
          <w:sz w:val="20"/>
          <w:shd w:val="clear" w:color="auto" w:fill="FFFFFF" w:themeFill="background1"/>
          <w:lang w:eastAsia="ja-JP"/>
        </w:rPr>
        <w:t xml:space="preserve"> founded in 19</w:t>
      </w:r>
      <w:r w:rsidR="008018DE" w:rsidRPr="00B008A6">
        <w:rPr>
          <w:rFonts w:cs="Arial"/>
          <w:i/>
          <w:color w:val="141414" w:themeColor="text1"/>
          <w:sz w:val="20"/>
          <w:shd w:val="clear" w:color="auto" w:fill="FFFFFF" w:themeFill="background1"/>
          <w:lang w:eastAsia="ja-JP"/>
        </w:rPr>
        <w:t>55</w:t>
      </w:r>
      <w:r w:rsidRPr="00B008A6">
        <w:rPr>
          <w:rFonts w:cs="Arial"/>
          <w:i/>
          <w:color w:val="141414" w:themeColor="text1"/>
          <w:sz w:val="20"/>
          <w:shd w:val="clear" w:color="auto" w:fill="FFFFFF" w:themeFill="background1"/>
          <w:lang w:eastAsia="ja-JP"/>
        </w:rPr>
        <w:t xml:space="preserve">. It was established in its current form in </w:t>
      </w:r>
      <w:r w:rsidR="00361EBD" w:rsidRPr="00B008A6">
        <w:rPr>
          <w:rFonts w:cs="Arial"/>
          <w:i/>
          <w:color w:val="141414" w:themeColor="text1"/>
          <w:sz w:val="20"/>
          <w:shd w:val="clear" w:color="auto" w:fill="FFFFFF" w:themeFill="background1"/>
          <w:lang w:eastAsia="ja-JP"/>
        </w:rPr>
        <w:t>2006</w:t>
      </w:r>
      <w:r w:rsidRPr="00B008A6">
        <w:rPr>
          <w:rFonts w:cs="Arial"/>
          <w:i/>
          <w:color w:val="141414" w:themeColor="text1"/>
          <w:sz w:val="20"/>
          <w:shd w:val="clear" w:color="auto" w:fill="FFFFFF" w:themeFill="background1"/>
          <w:lang w:eastAsia="ja-JP"/>
        </w:rPr>
        <w:t xml:space="preserve"> and has JPY</w:t>
      </w:r>
      <w:r w:rsidR="00EA3812" w:rsidRPr="00B008A6">
        <w:rPr>
          <w:rFonts w:cs="Arial"/>
          <w:i/>
          <w:color w:val="141414" w:themeColor="text1"/>
          <w:sz w:val="20"/>
          <w:shd w:val="clear" w:color="auto" w:fill="FFFFFF" w:themeFill="background1"/>
          <w:lang w:eastAsia="ja-JP"/>
        </w:rPr>
        <w:t>30</w:t>
      </w:r>
      <w:r w:rsidRPr="00B008A6">
        <w:rPr>
          <w:rFonts w:cs="Arial"/>
          <w:i/>
          <w:color w:val="141414" w:themeColor="text1"/>
          <w:sz w:val="20"/>
          <w:shd w:val="clear" w:color="auto" w:fill="FFFFFF" w:themeFill="background1"/>
          <w:lang w:eastAsia="ja-JP"/>
        </w:rPr>
        <w:t xml:space="preserve"> </w:t>
      </w:r>
      <w:r w:rsidR="00EA3812" w:rsidRPr="00B008A6">
        <w:rPr>
          <w:rFonts w:cs="Arial"/>
          <w:i/>
          <w:color w:val="141414" w:themeColor="text1"/>
          <w:sz w:val="20"/>
          <w:shd w:val="clear" w:color="auto" w:fill="FFFFFF" w:themeFill="background1"/>
          <w:lang w:eastAsia="ja-JP"/>
        </w:rPr>
        <w:t>m</w:t>
      </w:r>
      <w:r w:rsidRPr="00B008A6">
        <w:rPr>
          <w:rFonts w:cs="Arial"/>
          <w:i/>
          <w:color w:val="141414" w:themeColor="text1"/>
          <w:sz w:val="20"/>
          <w:shd w:val="clear" w:color="auto" w:fill="FFFFFF" w:themeFill="background1"/>
          <w:lang w:eastAsia="ja-JP"/>
        </w:rPr>
        <w:t xml:space="preserve">illion in </w:t>
      </w:r>
      <w:r w:rsidR="00EA3812" w:rsidRPr="00B008A6">
        <w:rPr>
          <w:rFonts w:cs="Arial"/>
          <w:i/>
          <w:color w:val="141414" w:themeColor="text1"/>
          <w:sz w:val="20"/>
          <w:shd w:val="clear" w:color="auto" w:fill="FFFFFF" w:themeFill="background1"/>
          <w:lang w:eastAsia="ja-JP"/>
        </w:rPr>
        <w:t xml:space="preserve">paid-in </w:t>
      </w:r>
      <w:r w:rsidRPr="00B008A6">
        <w:rPr>
          <w:rFonts w:cs="Arial"/>
          <w:i/>
          <w:color w:val="141414" w:themeColor="text1"/>
          <w:sz w:val="20"/>
          <w:shd w:val="clear" w:color="auto" w:fill="FFFFFF" w:themeFill="background1"/>
          <w:lang w:eastAsia="ja-JP"/>
        </w:rPr>
        <w:t xml:space="preserve">capital and </w:t>
      </w:r>
      <w:r w:rsidR="00C36F5E" w:rsidRPr="00B008A6">
        <w:rPr>
          <w:rFonts w:cs="Arial"/>
          <w:i/>
          <w:color w:val="141414" w:themeColor="text1"/>
          <w:sz w:val="20"/>
          <w:shd w:val="clear" w:color="auto" w:fill="FFFFFF" w:themeFill="background1"/>
          <w:lang w:eastAsia="ja-JP"/>
        </w:rPr>
        <w:t>50</w:t>
      </w:r>
      <w:r w:rsidRPr="00B008A6">
        <w:rPr>
          <w:rFonts w:cs="Arial"/>
          <w:i/>
          <w:color w:val="141414" w:themeColor="text1"/>
          <w:sz w:val="20"/>
          <w:shd w:val="clear" w:color="auto" w:fill="FFFFFF" w:themeFill="background1"/>
          <w:lang w:eastAsia="ja-JP"/>
        </w:rPr>
        <w:t xml:space="preserve"> staff.</w:t>
      </w:r>
    </w:p>
    <w:p w14:paraId="0C77342C" w14:textId="77777777" w:rsidR="00FC43F5" w:rsidRPr="00B008A6" w:rsidRDefault="00FC43F5" w:rsidP="002F6970">
      <w:pPr>
        <w:jc w:val="both"/>
        <w:rPr>
          <w:rFonts w:cs="Arial"/>
          <w:i/>
          <w:color w:val="FF0000"/>
          <w:sz w:val="20"/>
          <w:shd w:val="clear" w:color="auto" w:fill="FFFFFF" w:themeFill="background1"/>
          <w:lang w:eastAsia="ja-JP"/>
        </w:rPr>
      </w:pPr>
    </w:p>
    <w:p w14:paraId="437E1AEC" w14:textId="79A9DC46" w:rsidR="002F6970" w:rsidRPr="00B008A6" w:rsidRDefault="002F6970" w:rsidP="002F6970">
      <w:pPr>
        <w:jc w:val="both"/>
        <w:rPr>
          <w:rFonts w:cs="Arial"/>
          <w:i/>
          <w:color w:val="141414" w:themeColor="text1"/>
          <w:sz w:val="20"/>
          <w:shd w:val="clear" w:color="auto" w:fill="FFFFFF" w:themeFill="background1"/>
          <w:lang w:eastAsia="ja-JP"/>
        </w:rPr>
      </w:pPr>
      <w:r w:rsidRPr="00B008A6">
        <w:rPr>
          <w:rFonts w:cs="Arial"/>
          <w:i/>
          <w:color w:val="141414" w:themeColor="text1"/>
          <w:sz w:val="20"/>
          <w:shd w:val="clear" w:color="auto" w:fill="FFFFFF" w:themeFill="background1"/>
          <w:lang w:eastAsia="ja-JP"/>
        </w:rPr>
        <w:t xml:space="preserve">The sole representative and single shareholder with 100% ownership is an individual, </w:t>
      </w:r>
      <w:r w:rsidR="00832C0E" w:rsidRPr="00B008A6">
        <w:rPr>
          <w:rFonts w:cs="Arial"/>
          <w:i/>
          <w:color w:val="141414" w:themeColor="text1"/>
          <w:sz w:val="20"/>
          <w:shd w:val="clear" w:color="auto" w:fill="FFFFFF" w:themeFill="background1"/>
          <w:lang w:eastAsia="ja-JP"/>
        </w:rPr>
        <w:t xml:space="preserve">Nobuyuki </w:t>
      </w:r>
      <w:r w:rsidR="00FE799F" w:rsidRPr="00B008A6">
        <w:rPr>
          <w:rFonts w:cs="Arial"/>
          <w:i/>
          <w:color w:val="141414" w:themeColor="text1"/>
          <w:sz w:val="20"/>
          <w:shd w:val="clear" w:color="auto" w:fill="FFFFFF" w:themeFill="background1"/>
          <w:lang w:eastAsia="ja-JP"/>
        </w:rPr>
        <w:t>Komiyama</w:t>
      </w:r>
      <w:r w:rsidR="00E83C16" w:rsidRPr="00B008A6">
        <w:rPr>
          <w:rFonts w:cs="Arial"/>
          <w:i/>
          <w:color w:val="141414" w:themeColor="text1"/>
          <w:sz w:val="20"/>
          <w:shd w:val="clear" w:color="auto" w:fill="FFFFFF" w:themeFill="background1"/>
          <w:lang w:eastAsia="ja-JP"/>
        </w:rPr>
        <w:t>.</w:t>
      </w:r>
      <w:r w:rsidR="00BD32F5" w:rsidRPr="00B008A6">
        <w:rPr>
          <w:rFonts w:cs="Arial"/>
          <w:i/>
          <w:color w:val="141414" w:themeColor="text1"/>
          <w:sz w:val="20"/>
          <w:shd w:val="clear" w:color="auto" w:fill="FFFFFF" w:themeFill="background1"/>
          <w:lang w:eastAsia="ja-JP"/>
        </w:rPr>
        <w:t xml:space="preserve"> He is also the </w:t>
      </w:r>
      <w:r w:rsidR="0046408E" w:rsidRPr="00B008A6">
        <w:rPr>
          <w:rFonts w:cs="Arial"/>
          <w:i/>
          <w:color w:val="141414" w:themeColor="text1"/>
          <w:sz w:val="20"/>
          <w:shd w:val="clear" w:color="auto" w:fill="FFFFFF" w:themeFill="background1"/>
          <w:lang w:eastAsia="ja-JP"/>
        </w:rPr>
        <w:t>h</w:t>
      </w:r>
      <w:r w:rsidR="00BD32F5" w:rsidRPr="00B008A6">
        <w:rPr>
          <w:rFonts w:cs="Arial"/>
          <w:i/>
          <w:color w:val="141414" w:themeColor="text1"/>
          <w:sz w:val="20"/>
          <w:shd w:val="clear" w:color="auto" w:fill="FFFFFF" w:themeFill="background1"/>
          <w:lang w:eastAsia="ja-JP"/>
        </w:rPr>
        <w:t>ead</w:t>
      </w:r>
      <w:r w:rsidR="0046408E" w:rsidRPr="00B008A6">
        <w:rPr>
          <w:rFonts w:cs="Arial"/>
          <w:i/>
          <w:color w:val="141414" w:themeColor="text1"/>
          <w:sz w:val="20"/>
          <w:shd w:val="clear" w:color="auto" w:fill="FFFFFF" w:themeFill="background1"/>
          <w:lang w:eastAsia="ja-JP"/>
        </w:rPr>
        <w:t xml:space="preserve"> doctor</w:t>
      </w:r>
      <w:r w:rsidR="00BD32F5" w:rsidRPr="00B008A6">
        <w:rPr>
          <w:rFonts w:cs="Arial"/>
          <w:i/>
          <w:color w:val="141414" w:themeColor="text1"/>
          <w:sz w:val="20"/>
          <w:shd w:val="clear" w:color="auto" w:fill="FFFFFF" w:themeFill="background1"/>
          <w:lang w:eastAsia="ja-JP"/>
        </w:rPr>
        <w:t xml:space="preserve"> of the cardiovascular </w:t>
      </w:r>
      <w:r w:rsidR="0046408E" w:rsidRPr="00B008A6">
        <w:rPr>
          <w:rFonts w:cs="Arial"/>
          <w:i/>
          <w:color w:val="141414" w:themeColor="text1"/>
          <w:sz w:val="20"/>
          <w:shd w:val="clear" w:color="auto" w:fill="FFFFFF" w:themeFill="background1"/>
          <w:lang w:eastAsia="ja-JP"/>
        </w:rPr>
        <w:t>department of St. Luke’s International Hospital.</w:t>
      </w:r>
      <w:r w:rsidR="00F159CD" w:rsidRPr="00B008A6">
        <w:rPr>
          <w:rFonts w:cs="Arial"/>
          <w:i/>
          <w:color w:val="141414" w:themeColor="text1"/>
          <w:sz w:val="20"/>
          <w:shd w:val="clear" w:color="auto" w:fill="FFFFFF" w:themeFill="background1"/>
          <w:lang w:eastAsia="ja-JP"/>
        </w:rPr>
        <w:t xml:space="preserve"> </w:t>
      </w:r>
      <w:r w:rsidR="004677AC" w:rsidRPr="00B008A6">
        <w:rPr>
          <w:rFonts w:cs="Arial"/>
          <w:i/>
          <w:color w:val="141414" w:themeColor="text1"/>
          <w:sz w:val="20"/>
          <w:shd w:val="clear" w:color="auto" w:fill="FFFFFF" w:themeFill="background1"/>
          <w:lang w:eastAsia="ja-JP"/>
        </w:rPr>
        <w:t>Tenant CDD</w:t>
      </w:r>
      <w:r w:rsidR="00E83C16" w:rsidRPr="00B008A6">
        <w:rPr>
          <w:rFonts w:cs="Arial"/>
          <w:i/>
          <w:color w:val="141414" w:themeColor="text1"/>
          <w:sz w:val="20"/>
          <w:shd w:val="clear" w:color="auto" w:fill="FFFFFF" w:themeFill="background1"/>
          <w:lang w:eastAsia="ja-JP"/>
        </w:rPr>
        <w:t xml:space="preserve"> will be conducted as part of the DD process as well as</w:t>
      </w:r>
      <w:r w:rsidR="00990E7F" w:rsidRPr="00B008A6">
        <w:rPr>
          <w:rFonts w:cs="Arial"/>
          <w:i/>
          <w:color w:val="141414" w:themeColor="text1"/>
          <w:sz w:val="20"/>
          <w:shd w:val="clear" w:color="auto" w:fill="FFFFFF" w:themeFill="background1"/>
          <w:lang w:eastAsia="ja-JP"/>
        </w:rPr>
        <w:t xml:space="preserve"> by the trust ba</w:t>
      </w:r>
      <w:r w:rsidR="00E569FB" w:rsidRPr="00B008A6">
        <w:rPr>
          <w:rFonts w:cs="Arial"/>
          <w:i/>
          <w:color w:val="141414" w:themeColor="text1"/>
          <w:sz w:val="20"/>
          <w:shd w:val="clear" w:color="auto" w:fill="FFFFFF" w:themeFill="background1"/>
          <w:lang w:eastAsia="ja-JP"/>
        </w:rPr>
        <w:t>n</w:t>
      </w:r>
      <w:r w:rsidR="00990E7F" w:rsidRPr="00B008A6">
        <w:rPr>
          <w:rFonts w:cs="Arial"/>
          <w:i/>
          <w:color w:val="141414" w:themeColor="text1"/>
          <w:sz w:val="20"/>
          <w:shd w:val="clear" w:color="auto" w:fill="FFFFFF" w:themeFill="background1"/>
          <w:lang w:eastAsia="ja-JP"/>
        </w:rPr>
        <w:t>k during the entrustment process.</w:t>
      </w:r>
      <w:r w:rsidR="00707C92" w:rsidRPr="00B008A6">
        <w:rPr>
          <w:rFonts w:cs="Arial"/>
          <w:i/>
          <w:color w:val="141414" w:themeColor="text1"/>
          <w:sz w:val="20"/>
          <w:shd w:val="clear" w:color="auto" w:fill="FFFFFF" w:themeFill="background1"/>
          <w:lang w:eastAsia="ja-JP"/>
        </w:rPr>
        <w:t xml:space="preserve"> </w:t>
      </w:r>
    </w:p>
    <w:p w14:paraId="202DCA3F" w14:textId="77777777" w:rsidR="000E603E" w:rsidRPr="00B008A6" w:rsidRDefault="000E603E" w:rsidP="00A0414F">
      <w:pPr>
        <w:adjustRightInd w:val="0"/>
        <w:snapToGrid w:val="0"/>
        <w:rPr>
          <w:rFonts w:cs="Arial"/>
          <w:i/>
          <w:color w:val="141414" w:themeColor="text1"/>
          <w:sz w:val="20"/>
          <w:shd w:val="clear" w:color="auto" w:fill="FFFFFF" w:themeFill="background1"/>
          <w:lang w:eastAsia="ja-JP"/>
        </w:rPr>
      </w:pPr>
    </w:p>
    <w:p w14:paraId="5EFDD5D8" w14:textId="1DA36386" w:rsidR="00A0414F" w:rsidRPr="00B008A6" w:rsidRDefault="00025466" w:rsidP="00A0414F">
      <w:pPr>
        <w:adjustRightInd w:val="0"/>
        <w:snapToGrid w:val="0"/>
        <w:rPr>
          <w:rFonts w:cs="Arial"/>
          <w:i/>
          <w:color w:val="141414" w:themeColor="text1"/>
          <w:sz w:val="20"/>
          <w:shd w:val="clear" w:color="auto" w:fill="FFFFFF" w:themeFill="background1"/>
        </w:rPr>
      </w:pPr>
      <w:r w:rsidRPr="00B008A6">
        <w:rPr>
          <w:rFonts w:cs="Arial"/>
          <w:b/>
          <w:i/>
          <w:color w:val="141414" w:themeColor="text1"/>
          <w:sz w:val="20"/>
          <w:shd w:val="clear" w:color="auto" w:fill="FFFFFF" w:themeFill="background1"/>
          <w:lang w:eastAsia="ja-JP"/>
        </w:rPr>
        <w:t xml:space="preserve">St Luke’s International Hospital </w:t>
      </w:r>
      <w:r w:rsidRPr="00B008A6">
        <w:rPr>
          <w:rFonts w:cs="Arial"/>
          <w:i/>
          <w:color w:val="141414" w:themeColor="text1"/>
          <w:sz w:val="20"/>
          <w:shd w:val="clear" w:color="auto" w:fill="FFFFFF" w:themeFill="background1"/>
          <w:lang w:eastAsia="ja-JP"/>
        </w:rPr>
        <w:t xml:space="preserve">has an overall credit score of </w:t>
      </w:r>
      <w:r w:rsidR="00A0414F" w:rsidRPr="00B008A6">
        <w:rPr>
          <w:rFonts w:cs="Arial"/>
          <w:i/>
          <w:color w:val="141414" w:themeColor="text1"/>
          <w:sz w:val="20"/>
          <w:shd w:val="clear" w:color="auto" w:fill="FFFFFF" w:themeFill="background1"/>
          <w:lang w:eastAsia="ja-JP"/>
        </w:rPr>
        <w:t>61/100</w:t>
      </w:r>
      <w:r w:rsidR="00F03C35" w:rsidRPr="00B008A6">
        <w:rPr>
          <w:rFonts w:cs="Arial"/>
          <w:i/>
          <w:color w:val="141414" w:themeColor="text1"/>
          <w:sz w:val="20"/>
          <w:shd w:val="clear" w:color="auto" w:fill="FFFFFF" w:themeFill="background1"/>
          <w:lang w:eastAsia="ja-JP"/>
        </w:rPr>
        <w:t>.</w:t>
      </w:r>
    </w:p>
    <w:p w14:paraId="1CCCC578" w14:textId="04746D4F" w:rsidR="001659E0" w:rsidRPr="00B008A6" w:rsidRDefault="001659E0" w:rsidP="001659E0">
      <w:pPr>
        <w:adjustRightInd w:val="0"/>
        <w:snapToGrid w:val="0"/>
        <w:rPr>
          <w:rFonts w:cs="Arial"/>
          <w:i/>
          <w:color w:val="141414" w:themeColor="text1"/>
          <w:sz w:val="20"/>
          <w:shd w:val="clear" w:color="auto" w:fill="FFFFFF" w:themeFill="background1"/>
        </w:rPr>
      </w:pPr>
      <w:r w:rsidRPr="00B008A6">
        <w:rPr>
          <w:rFonts w:cs="Arial"/>
          <w:i/>
          <w:color w:val="141414" w:themeColor="text1"/>
          <w:sz w:val="20"/>
          <w:shd w:val="clear" w:color="auto" w:fill="FFFFFF" w:themeFill="background1"/>
        </w:rPr>
        <w:t>St Luke’s is categori</w:t>
      </w:r>
      <w:r w:rsidR="00931F27" w:rsidRPr="00B008A6">
        <w:rPr>
          <w:rFonts w:cs="Arial"/>
          <w:i/>
          <w:color w:val="141414" w:themeColor="text1"/>
          <w:sz w:val="20"/>
          <w:shd w:val="clear" w:color="auto" w:fill="FFFFFF" w:themeFill="background1"/>
        </w:rPr>
        <w:t>s</w:t>
      </w:r>
      <w:r w:rsidRPr="00B008A6">
        <w:rPr>
          <w:rFonts w:cs="Arial"/>
          <w:i/>
          <w:color w:val="141414" w:themeColor="text1"/>
          <w:sz w:val="20"/>
          <w:shd w:val="clear" w:color="auto" w:fill="FFFFFF" w:themeFill="background1"/>
        </w:rPr>
        <w:t xml:space="preserve">ed in the upper range of the </w:t>
      </w:r>
      <w:r w:rsidR="005E6598" w:rsidRPr="00B008A6">
        <w:rPr>
          <w:rFonts w:cs="Arial"/>
          <w:i/>
          <w:color w:val="141414" w:themeColor="text1"/>
          <w:sz w:val="20"/>
          <w:shd w:val="clear" w:color="auto" w:fill="FFFFFF" w:themeFill="background1"/>
        </w:rPr>
        <w:t xml:space="preserve">medium </w:t>
      </w:r>
      <w:r w:rsidR="00A714B9" w:rsidRPr="00B008A6">
        <w:rPr>
          <w:rFonts w:cs="Arial"/>
          <w:i/>
          <w:color w:val="141414" w:themeColor="text1"/>
          <w:sz w:val="20"/>
          <w:shd w:val="clear" w:color="auto" w:fill="FFFFFF" w:themeFill="background1"/>
        </w:rPr>
        <w:t>tier (</w:t>
      </w:r>
      <w:r w:rsidRPr="00B008A6">
        <w:rPr>
          <w:rFonts w:cs="Arial"/>
          <w:i/>
          <w:color w:val="141414" w:themeColor="text1"/>
          <w:sz w:val="20"/>
          <w:shd w:val="clear" w:color="auto" w:fill="FFFFFF" w:themeFill="background1"/>
        </w:rPr>
        <w:t>51-65 point</w:t>
      </w:r>
      <w:r w:rsidR="00A714B9" w:rsidRPr="00B008A6">
        <w:rPr>
          <w:rFonts w:cs="Arial"/>
          <w:i/>
          <w:color w:val="141414" w:themeColor="text1"/>
          <w:sz w:val="20"/>
          <w:shd w:val="clear" w:color="auto" w:fill="FFFFFF" w:themeFill="background1"/>
        </w:rPr>
        <w:t>s)</w:t>
      </w:r>
      <w:r w:rsidRPr="00B008A6">
        <w:rPr>
          <w:rFonts w:cs="Arial"/>
          <w:i/>
          <w:color w:val="141414" w:themeColor="text1"/>
          <w:sz w:val="20"/>
          <w:shd w:val="clear" w:color="auto" w:fill="FFFFFF" w:themeFill="background1"/>
        </w:rPr>
        <w:t xml:space="preserve">, which denotes average creditability; companies with fair business foundations and overall stable management conditions. </w:t>
      </w:r>
    </w:p>
    <w:p w14:paraId="079A8703" w14:textId="77777777" w:rsidR="00836C4C" w:rsidRPr="00B008A6" w:rsidRDefault="00836C4C" w:rsidP="001659E0">
      <w:pPr>
        <w:adjustRightInd w:val="0"/>
        <w:snapToGrid w:val="0"/>
        <w:rPr>
          <w:rFonts w:cs="Arial"/>
          <w:i/>
          <w:color w:val="141414" w:themeColor="text1"/>
          <w:sz w:val="20"/>
          <w:shd w:val="clear" w:color="auto" w:fill="FFFFFF" w:themeFill="background1"/>
        </w:rPr>
      </w:pPr>
    </w:p>
    <w:p w14:paraId="1B3931EC" w14:textId="3F6327AF" w:rsidR="00836C4C" w:rsidRPr="00B008A6" w:rsidRDefault="00481E7A" w:rsidP="001659E0">
      <w:pPr>
        <w:adjustRightInd w:val="0"/>
        <w:snapToGrid w:val="0"/>
        <w:rPr>
          <w:rFonts w:cs="Arial"/>
          <w:i/>
          <w:color w:val="141414" w:themeColor="text1"/>
          <w:sz w:val="20"/>
          <w:shd w:val="clear" w:color="auto" w:fill="FFFFFF" w:themeFill="background1"/>
          <w:lang w:eastAsia="ja-JP"/>
        </w:rPr>
      </w:pPr>
      <w:r w:rsidRPr="00B008A6">
        <w:rPr>
          <w:rFonts w:cs="Arial" w:hint="eastAsia"/>
          <w:i/>
          <w:color w:val="141414" w:themeColor="text1"/>
          <w:sz w:val="20"/>
          <w:shd w:val="clear" w:color="auto" w:fill="FFFFFF" w:themeFill="background1"/>
          <w:lang w:eastAsia="ja-JP"/>
        </w:rPr>
        <w:t>S</w:t>
      </w:r>
      <w:r w:rsidRPr="00B008A6">
        <w:rPr>
          <w:rFonts w:cs="Arial"/>
          <w:i/>
          <w:color w:val="141414" w:themeColor="text1"/>
          <w:sz w:val="20"/>
          <w:shd w:val="clear" w:color="auto" w:fill="FFFFFF" w:themeFill="background1"/>
          <w:lang w:eastAsia="ja-JP"/>
        </w:rPr>
        <w:t xml:space="preserve">t Luke is a major </w:t>
      </w:r>
      <w:r w:rsidR="004A36A7" w:rsidRPr="00B008A6">
        <w:rPr>
          <w:rFonts w:cs="Arial"/>
          <w:i/>
          <w:color w:val="141414" w:themeColor="text1"/>
          <w:sz w:val="20"/>
          <w:shd w:val="clear" w:color="auto" w:fill="FFFFFF" w:themeFill="background1"/>
          <w:lang w:eastAsia="ja-JP"/>
        </w:rPr>
        <w:t xml:space="preserve">university </w:t>
      </w:r>
      <w:r w:rsidRPr="00B008A6">
        <w:rPr>
          <w:rFonts w:cs="Arial"/>
          <w:i/>
          <w:color w:val="141414" w:themeColor="text1"/>
          <w:sz w:val="20"/>
          <w:shd w:val="clear" w:color="auto" w:fill="FFFFFF" w:themeFill="background1"/>
          <w:lang w:eastAsia="ja-JP"/>
        </w:rPr>
        <w:t>hospital in Chuo-Ward</w:t>
      </w:r>
      <w:r w:rsidR="00F66B3F" w:rsidRPr="00B008A6">
        <w:rPr>
          <w:rFonts w:cs="Arial"/>
          <w:i/>
          <w:color w:val="141414" w:themeColor="text1"/>
          <w:sz w:val="20"/>
          <w:shd w:val="clear" w:color="auto" w:fill="FFFFFF" w:themeFill="background1"/>
          <w:lang w:eastAsia="ja-JP"/>
        </w:rPr>
        <w:t xml:space="preserve">, </w:t>
      </w:r>
      <w:r w:rsidR="00B95792" w:rsidRPr="00B008A6">
        <w:rPr>
          <w:rFonts w:cs="Arial"/>
          <w:i/>
          <w:color w:val="141414" w:themeColor="text1"/>
          <w:sz w:val="20"/>
          <w:shd w:val="clear" w:color="auto" w:fill="FFFFFF" w:themeFill="background1"/>
          <w:lang w:eastAsia="ja-JP"/>
        </w:rPr>
        <w:t>founded</w:t>
      </w:r>
      <w:r w:rsidR="00F66B3F" w:rsidRPr="00B008A6">
        <w:rPr>
          <w:rFonts w:cs="Arial"/>
          <w:i/>
          <w:color w:val="141414" w:themeColor="text1"/>
          <w:sz w:val="20"/>
          <w:shd w:val="clear" w:color="auto" w:fill="FFFFFF" w:themeFill="background1"/>
          <w:lang w:eastAsia="ja-JP"/>
        </w:rPr>
        <w:t xml:space="preserve"> in 1901.</w:t>
      </w:r>
      <w:r w:rsidR="000B4D75" w:rsidRPr="00B008A6">
        <w:rPr>
          <w:rFonts w:cs="Arial"/>
          <w:i/>
          <w:color w:val="141414" w:themeColor="text1"/>
          <w:sz w:val="20"/>
          <w:shd w:val="clear" w:color="auto" w:fill="FFFFFF" w:themeFill="background1"/>
          <w:lang w:eastAsia="ja-JP"/>
        </w:rPr>
        <w:t xml:space="preserve"> </w:t>
      </w:r>
      <w:r w:rsidR="006B1F81" w:rsidRPr="00B008A6">
        <w:rPr>
          <w:rFonts w:cs="Arial"/>
          <w:i/>
          <w:color w:val="141414" w:themeColor="text1"/>
          <w:sz w:val="20"/>
          <w:shd w:val="clear" w:color="auto" w:fill="FFFFFF" w:themeFill="background1"/>
          <w:lang w:eastAsia="ja-JP"/>
        </w:rPr>
        <w:t>It</w:t>
      </w:r>
      <w:r w:rsidR="00B95792" w:rsidRPr="00B008A6">
        <w:rPr>
          <w:rFonts w:cs="Arial"/>
          <w:i/>
          <w:color w:val="141414" w:themeColor="text1"/>
          <w:sz w:val="20"/>
          <w:shd w:val="clear" w:color="auto" w:fill="FFFFFF" w:themeFill="background1"/>
          <w:lang w:eastAsia="ja-JP"/>
        </w:rPr>
        <w:t xml:space="preserve"> was established in its current form in 1954</w:t>
      </w:r>
      <w:r w:rsidR="001A660B" w:rsidRPr="00B008A6">
        <w:rPr>
          <w:rFonts w:cs="Arial"/>
          <w:i/>
          <w:color w:val="141414" w:themeColor="text1"/>
          <w:sz w:val="20"/>
          <w:shd w:val="clear" w:color="auto" w:fill="FFFFFF" w:themeFill="background1"/>
          <w:lang w:eastAsia="ja-JP"/>
        </w:rPr>
        <w:t xml:space="preserve"> and has </w:t>
      </w:r>
      <w:r w:rsidR="007E2207" w:rsidRPr="00B008A6">
        <w:rPr>
          <w:rFonts w:cs="Arial"/>
          <w:i/>
          <w:color w:val="141414" w:themeColor="text1"/>
          <w:sz w:val="20"/>
          <w:shd w:val="clear" w:color="auto" w:fill="FFFFFF" w:themeFill="background1"/>
          <w:lang w:eastAsia="ja-JP"/>
        </w:rPr>
        <w:t xml:space="preserve">JPY71.6 billion in </w:t>
      </w:r>
      <w:r w:rsidR="00C36F5E" w:rsidRPr="00B008A6">
        <w:rPr>
          <w:rFonts w:cs="Arial"/>
          <w:i/>
          <w:color w:val="141414" w:themeColor="text1"/>
          <w:sz w:val="20"/>
          <w:shd w:val="clear" w:color="auto" w:fill="FFFFFF" w:themeFill="background1"/>
          <w:lang w:eastAsia="ja-JP"/>
        </w:rPr>
        <w:t xml:space="preserve">paid-in </w:t>
      </w:r>
      <w:r w:rsidR="007E2207" w:rsidRPr="00B008A6">
        <w:rPr>
          <w:rFonts w:cs="Arial"/>
          <w:i/>
          <w:color w:val="141414" w:themeColor="text1"/>
          <w:sz w:val="20"/>
          <w:shd w:val="clear" w:color="auto" w:fill="FFFFFF" w:themeFill="background1"/>
          <w:lang w:eastAsia="ja-JP"/>
        </w:rPr>
        <w:t>capital and</w:t>
      </w:r>
      <w:r w:rsidR="00236D29" w:rsidRPr="00B008A6">
        <w:rPr>
          <w:rFonts w:cs="Arial"/>
          <w:i/>
          <w:color w:val="141414" w:themeColor="text1"/>
          <w:sz w:val="20"/>
          <w:shd w:val="clear" w:color="auto" w:fill="FFFFFF" w:themeFill="background1"/>
          <w:lang w:eastAsia="ja-JP"/>
        </w:rPr>
        <w:t xml:space="preserve"> 2,133 staff.</w:t>
      </w:r>
    </w:p>
    <w:p w14:paraId="690EDE87" w14:textId="77777777" w:rsidR="00D77379" w:rsidRPr="00B008A6" w:rsidRDefault="00D77379" w:rsidP="00D77379">
      <w:pPr>
        <w:jc w:val="both"/>
        <w:rPr>
          <w:rFonts w:cs="Arial"/>
          <w:i/>
          <w:color w:val="141414" w:themeColor="text1"/>
          <w:sz w:val="20"/>
          <w:shd w:val="clear" w:color="auto" w:fill="FFFFFF" w:themeFill="background1"/>
          <w:lang w:eastAsia="ja-JP"/>
        </w:rPr>
      </w:pPr>
    </w:p>
    <w:p w14:paraId="5FF2B0FC" w14:textId="47124537" w:rsidR="002810AC" w:rsidRPr="00B008A6" w:rsidRDefault="002810AC" w:rsidP="00DB5B49">
      <w:pPr>
        <w:adjustRightInd w:val="0"/>
        <w:snapToGrid w:val="0"/>
        <w:rPr>
          <w:rFonts w:cs="Arial"/>
          <w:i/>
          <w:color w:val="141414" w:themeColor="text1"/>
          <w:sz w:val="20"/>
          <w:szCs w:val="20"/>
          <w:shd w:val="clear" w:color="auto" w:fill="FFFFFF" w:themeFill="background1"/>
          <w:lang w:eastAsia="ja-JP"/>
        </w:rPr>
      </w:pPr>
      <w:r w:rsidRPr="00B008A6">
        <w:rPr>
          <w:rFonts w:cs="Arial"/>
          <w:i/>
          <w:color w:val="141414" w:themeColor="text1"/>
          <w:sz w:val="20"/>
          <w:szCs w:val="20"/>
          <w:shd w:val="clear" w:color="auto" w:fill="FFFFFF" w:themeFill="background1"/>
          <w:lang w:eastAsia="ja-JP"/>
        </w:rPr>
        <w:t>St Luke’s Foundation, the master-lease guarantor</w:t>
      </w:r>
      <w:r w:rsidR="004A7292" w:rsidRPr="00B008A6">
        <w:rPr>
          <w:rFonts w:cs="Arial"/>
          <w:i/>
          <w:color w:val="141414" w:themeColor="text1"/>
          <w:sz w:val="20"/>
          <w:szCs w:val="20"/>
          <w:shd w:val="clear" w:color="auto" w:fill="FFFFFF" w:themeFill="background1"/>
          <w:lang w:eastAsia="ja-JP"/>
        </w:rPr>
        <w:t xml:space="preserve"> to St. Catherine </w:t>
      </w:r>
      <w:r w:rsidR="00C079EB" w:rsidRPr="00B008A6">
        <w:rPr>
          <w:rFonts w:cs="Arial"/>
          <w:i/>
          <w:color w:val="141414" w:themeColor="text1"/>
          <w:sz w:val="20"/>
          <w:szCs w:val="20"/>
          <w:shd w:val="clear" w:color="auto" w:fill="FFFFFF" w:themeFill="background1"/>
          <w:lang w:eastAsia="ja-JP"/>
        </w:rPr>
        <w:t>is an</w:t>
      </w:r>
      <w:r w:rsidR="004A7292" w:rsidRPr="00B008A6">
        <w:rPr>
          <w:rFonts w:cs="Arial"/>
          <w:i/>
          <w:color w:val="141414" w:themeColor="text1"/>
          <w:sz w:val="20"/>
          <w:szCs w:val="20"/>
          <w:shd w:val="clear" w:color="auto" w:fill="FFFFFF" w:themeFill="background1"/>
          <w:lang w:eastAsia="ja-JP"/>
        </w:rPr>
        <w:t xml:space="preserve"> NPO affiliate to St Luke’s International Hospital</w:t>
      </w:r>
      <w:r w:rsidR="006A6426" w:rsidRPr="00B008A6">
        <w:rPr>
          <w:rFonts w:cs="Arial"/>
          <w:i/>
          <w:color w:val="141414" w:themeColor="text1"/>
          <w:sz w:val="20"/>
          <w:szCs w:val="20"/>
          <w:shd w:val="clear" w:color="auto" w:fill="FFFFFF" w:themeFill="background1"/>
          <w:lang w:eastAsia="ja-JP"/>
        </w:rPr>
        <w:t>.</w:t>
      </w:r>
      <w:r w:rsidR="00B8083B" w:rsidRPr="00B008A6">
        <w:rPr>
          <w:rFonts w:cs="Arial"/>
          <w:i/>
          <w:color w:val="141414" w:themeColor="text1"/>
          <w:sz w:val="20"/>
          <w:szCs w:val="20"/>
          <w:shd w:val="clear" w:color="auto" w:fill="FFFFFF" w:themeFill="background1"/>
          <w:lang w:eastAsia="ja-JP"/>
        </w:rPr>
        <w:t xml:space="preserve"> It</w:t>
      </w:r>
      <w:r w:rsidR="004A7292" w:rsidRPr="00B008A6">
        <w:rPr>
          <w:rFonts w:cs="Arial"/>
          <w:i/>
          <w:color w:val="141414" w:themeColor="text1"/>
          <w:sz w:val="20"/>
          <w:szCs w:val="20"/>
          <w:shd w:val="clear" w:color="auto" w:fill="FFFFFF" w:themeFill="background1"/>
          <w:lang w:eastAsia="ja-JP"/>
        </w:rPr>
        <w:t xml:space="preserve"> does not have a TDB score due to its status as an NPO, however, </w:t>
      </w:r>
      <w:r w:rsidR="006B1A16" w:rsidRPr="00B008A6">
        <w:rPr>
          <w:rFonts w:cs="Arial"/>
          <w:i/>
          <w:color w:val="141414" w:themeColor="text1"/>
          <w:sz w:val="20"/>
          <w:szCs w:val="20"/>
          <w:shd w:val="clear" w:color="auto" w:fill="FFFFFF" w:themeFill="background1"/>
          <w:lang w:eastAsia="ja-JP"/>
        </w:rPr>
        <w:t>records show</w:t>
      </w:r>
      <w:r w:rsidR="001F3729" w:rsidRPr="00B008A6">
        <w:rPr>
          <w:rFonts w:cs="Arial"/>
          <w:i/>
          <w:color w:val="141414" w:themeColor="text1"/>
          <w:sz w:val="20"/>
          <w:szCs w:val="20"/>
          <w:shd w:val="clear" w:color="auto" w:fill="FFFFFF" w:themeFill="background1"/>
          <w:lang w:eastAsia="ja-JP"/>
        </w:rPr>
        <w:t xml:space="preserve"> their </w:t>
      </w:r>
      <w:r w:rsidR="0065561A" w:rsidRPr="00B008A6">
        <w:rPr>
          <w:rFonts w:cs="Arial"/>
          <w:i/>
          <w:color w:val="141414" w:themeColor="text1"/>
          <w:sz w:val="20"/>
          <w:szCs w:val="20"/>
          <w:shd w:val="clear" w:color="auto" w:fill="FFFFFF" w:themeFill="background1"/>
          <w:lang w:eastAsia="ja-JP"/>
        </w:rPr>
        <w:t xml:space="preserve">close </w:t>
      </w:r>
      <w:r w:rsidR="001F3729" w:rsidRPr="00B008A6">
        <w:rPr>
          <w:rFonts w:cs="Arial"/>
          <w:i/>
          <w:color w:val="141414" w:themeColor="text1"/>
          <w:sz w:val="20"/>
          <w:szCs w:val="20"/>
          <w:shd w:val="clear" w:color="auto" w:fill="FFFFFF" w:themeFill="background1"/>
          <w:lang w:eastAsia="ja-JP"/>
        </w:rPr>
        <w:t>affiliation to the hospital entity</w:t>
      </w:r>
      <w:r w:rsidR="00AB527F" w:rsidRPr="00B008A6">
        <w:rPr>
          <w:rFonts w:cs="Arial"/>
          <w:i/>
          <w:color w:val="141414" w:themeColor="text1"/>
          <w:sz w:val="20"/>
          <w:szCs w:val="20"/>
          <w:shd w:val="clear" w:color="auto" w:fill="FFFFFF" w:themeFill="background1"/>
          <w:lang w:eastAsia="ja-JP"/>
        </w:rPr>
        <w:t xml:space="preserve">, </w:t>
      </w:r>
      <w:r w:rsidR="000931B4" w:rsidRPr="00B008A6">
        <w:rPr>
          <w:rFonts w:cs="Arial"/>
          <w:i/>
          <w:color w:val="141414" w:themeColor="text1"/>
          <w:sz w:val="20"/>
          <w:szCs w:val="20"/>
          <w:shd w:val="clear" w:color="auto" w:fill="FFFFFF" w:themeFill="background1"/>
          <w:lang w:eastAsia="ja-JP"/>
        </w:rPr>
        <w:t>with the Foundation typically</w:t>
      </w:r>
      <w:r w:rsidR="00103F5F" w:rsidRPr="00B008A6">
        <w:rPr>
          <w:rFonts w:cs="Arial"/>
          <w:i/>
          <w:color w:val="141414" w:themeColor="text1"/>
          <w:sz w:val="20"/>
          <w:szCs w:val="20"/>
          <w:shd w:val="clear" w:color="auto" w:fill="FFFFFF" w:themeFill="background1"/>
          <w:lang w:eastAsia="ja-JP"/>
        </w:rPr>
        <w:t xml:space="preserve"> active in large asset transactions</w:t>
      </w:r>
      <w:r w:rsidR="001F3729" w:rsidRPr="00B008A6">
        <w:rPr>
          <w:rFonts w:cs="Arial"/>
          <w:i/>
          <w:color w:val="141414" w:themeColor="text1"/>
          <w:sz w:val="20"/>
          <w:szCs w:val="20"/>
          <w:shd w:val="clear" w:color="auto" w:fill="FFFFFF" w:themeFill="background1"/>
          <w:lang w:eastAsia="ja-JP"/>
        </w:rPr>
        <w:t>.</w:t>
      </w:r>
      <w:r w:rsidR="00C565C4" w:rsidRPr="00B008A6">
        <w:rPr>
          <w:rFonts w:cs="Arial"/>
          <w:i/>
          <w:color w:val="141414" w:themeColor="text1"/>
          <w:sz w:val="20"/>
          <w:szCs w:val="20"/>
          <w:shd w:val="clear" w:color="auto" w:fill="FFFFFF" w:themeFill="background1"/>
          <w:lang w:eastAsia="ja-JP"/>
        </w:rPr>
        <w:t xml:space="preserve"> </w:t>
      </w:r>
      <w:r w:rsidR="005E1C69" w:rsidRPr="00B008A6">
        <w:rPr>
          <w:rFonts w:cs="Arial"/>
          <w:i/>
          <w:color w:val="141414" w:themeColor="text1"/>
          <w:sz w:val="20"/>
          <w:szCs w:val="20"/>
          <w:shd w:val="clear" w:color="auto" w:fill="FFFFFF" w:themeFill="background1"/>
          <w:lang w:eastAsia="ja-JP"/>
        </w:rPr>
        <w:t xml:space="preserve">Land registry </w:t>
      </w:r>
      <w:r w:rsidR="001F3729" w:rsidRPr="00B008A6">
        <w:rPr>
          <w:rFonts w:cs="Arial"/>
          <w:i/>
          <w:color w:val="141414" w:themeColor="text1"/>
          <w:sz w:val="20"/>
          <w:szCs w:val="20"/>
          <w:shd w:val="clear" w:color="auto" w:fill="FFFFFF" w:themeFill="background1"/>
          <w:lang w:eastAsia="ja-JP"/>
        </w:rPr>
        <w:t xml:space="preserve">records </w:t>
      </w:r>
      <w:r w:rsidR="003A09E6" w:rsidRPr="00B008A6">
        <w:rPr>
          <w:rFonts w:cs="Arial"/>
          <w:i/>
          <w:color w:val="141414" w:themeColor="text1"/>
          <w:sz w:val="20"/>
          <w:szCs w:val="20"/>
          <w:shd w:val="clear" w:color="auto" w:fill="FFFFFF" w:themeFill="background1"/>
          <w:lang w:eastAsia="ja-JP"/>
        </w:rPr>
        <w:t xml:space="preserve">show that </w:t>
      </w:r>
      <w:r w:rsidR="005E1C69" w:rsidRPr="00B008A6">
        <w:rPr>
          <w:rFonts w:cs="Arial"/>
          <w:i/>
          <w:color w:val="141414" w:themeColor="text1"/>
          <w:sz w:val="20"/>
          <w:szCs w:val="20"/>
          <w:shd w:val="clear" w:color="auto" w:fill="FFFFFF" w:themeFill="background1"/>
          <w:lang w:eastAsia="ja-JP"/>
        </w:rPr>
        <w:t>ownershi</w:t>
      </w:r>
      <w:r w:rsidR="00824DF4" w:rsidRPr="00B008A6">
        <w:rPr>
          <w:rFonts w:cs="Arial"/>
          <w:i/>
          <w:color w:val="141414" w:themeColor="text1"/>
          <w:sz w:val="20"/>
          <w:szCs w:val="20"/>
          <w:shd w:val="clear" w:color="auto" w:fill="FFFFFF" w:themeFill="background1"/>
          <w:lang w:eastAsia="ja-JP"/>
        </w:rPr>
        <w:t>p</w:t>
      </w:r>
      <w:r w:rsidR="00854162" w:rsidRPr="00B008A6">
        <w:rPr>
          <w:rFonts w:cs="Arial"/>
          <w:i/>
          <w:color w:val="141414" w:themeColor="text1"/>
          <w:sz w:val="20"/>
          <w:szCs w:val="20"/>
          <w:shd w:val="clear" w:color="auto" w:fill="FFFFFF" w:themeFill="background1"/>
          <w:lang w:eastAsia="ja-JP"/>
        </w:rPr>
        <w:t xml:space="preserve"> </w:t>
      </w:r>
      <w:r w:rsidR="007351BA" w:rsidRPr="00B008A6">
        <w:rPr>
          <w:rFonts w:cs="Arial"/>
          <w:i/>
          <w:color w:val="141414" w:themeColor="text1"/>
          <w:sz w:val="20"/>
          <w:szCs w:val="20"/>
          <w:shd w:val="clear" w:color="auto" w:fill="FFFFFF" w:themeFill="background1"/>
          <w:lang w:eastAsia="ja-JP"/>
        </w:rPr>
        <w:t xml:space="preserve">of </w:t>
      </w:r>
      <w:r w:rsidR="0091035A" w:rsidRPr="00B008A6">
        <w:rPr>
          <w:rFonts w:cs="Arial"/>
          <w:i/>
          <w:color w:val="141414" w:themeColor="text1"/>
          <w:sz w:val="20"/>
          <w:szCs w:val="20"/>
          <w:shd w:val="clear" w:color="auto" w:fill="FFFFFF" w:themeFill="background1"/>
          <w:lang w:eastAsia="ja-JP"/>
        </w:rPr>
        <w:t xml:space="preserve">the land and building </w:t>
      </w:r>
      <w:r w:rsidR="004A51C6" w:rsidRPr="00B008A6">
        <w:rPr>
          <w:rFonts w:cs="Arial"/>
          <w:i/>
          <w:color w:val="141414" w:themeColor="text1"/>
          <w:sz w:val="20"/>
          <w:szCs w:val="20"/>
          <w:shd w:val="clear" w:color="auto" w:fill="FFFFFF" w:themeFill="background1"/>
          <w:lang w:eastAsia="ja-JP"/>
        </w:rPr>
        <w:t xml:space="preserve">of </w:t>
      </w:r>
      <w:r w:rsidR="007351BA" w:rsidRPr="00B008A6">
        <w:rPr>
          <w:rFonts w:cs="Arial"/>
          <w:i/>
          <w:color w:val="141414" w:themeColor="text1"/>
          <w:sz w:val="20"/>
          <w:szCs w:val="20"/>
          <w:shd w:val="clear" w:color="auto" w:fill="FFFFFF" w:themeFill="background1"/>
          <w:lang w:eastAsia="ja-JP"/>
        </w:rPr>
        <w:t xml:space="preserve">St Luke’s </w:t>
      </w:r>
      <w:r w:rsidR="009774EE" w:rsidRPr="00B008A6">
        <w:rPr>
          <w:rFonts w:cs="Arial"/>
          <w:i/>
          <w:color w:val="141414" w:themeColor="text1"/>
          <w:sz w:val="20"/>
          <w:szCs w:val="20"/>
          <w:shd w:val="clear" w:color="auto" w:fill="FFFFFF" w:themeFill="background1"/>
          <w:lang w:eastAsia="ja-JP"/>
        </w:rPr>
        <w:t xml:space="preserve">International Hospital was </w:t>
      </w:r>
      <w:r w:rsidR="00F438BF" w:rsidRPr="00B008A6">
        <w:rPr>
          <w:rFonts w:cs="Arial"/>
          <w:i/>
          <w:color w:val="141414" w:themeColor="text1"/>
          <w:sz w:val="20"/>
          <w:szCs w:val="20"/>
          <w:shd w:val="clear" w:color="auto" w:fill="FFFFFF" w:themeFill="background1"/>
          <w:lang w:eastAsia="ja-JP"/>
        </w:rPr>
        <w:t xml:space="preserve">owned by </w:t>
      </w:r>
      <w:r w:rsidR="001F3729" w:rsidRPr="00B008A6">
        <w:rPr>
          <w:rFonts w:cs="Arial"/>
          <w:i/>
          <w:color w:val="141414" w:themeColor="text1"/>
          <w:sz w:val="20"/>
          <w:szCs w:val="20"/>
          <w:shd w:val="clear" w:color="auto" w:fill="FFFFFF" w:themeFill="background1"/>
          <w:lang w:eastAsia="ja-JP"/>
        </w:rPr>
        <w:t xml:space="preserve">St Luke’s Foundation </w:t>
      </w:r>
      <w:r w:rsidR="00F438BF" w:rsidRPr="00B008A6">
        <w:rPr>
          <w:rFonts w:cs="Arial"/>
          <w:i/>
          <w:color w:val="141414" w:themeColor="text1"/>
          <w:sz w:val="20"/>
          <w:szCs w:val="20"/>
          <w:shd w:val="clear" w:color="auto" w:fill="FFFFFF" w:themeFill="background1"/>
          <w:lang w:eastAsia="ja-JP"/>
        </w:rPr>
        <w:t xml:space="preserve">for 20 years before being transferred to another St Luke’s affiliate in </w:t>
      </w:r>
      <w:r w:rsidR="001A4E38" w:rsidRPr="00B008A6">
        <w:rPr>
          <w:rFonts w:cs="Arial"/>
          <w:i/>
          <w:color w:val="141414" w:themeColor="text1"/>
          <w:sz w:val="20"/>
          <w:szCs w:val="20"/>
          <w:shd w:val="clear" w:color="auto" w:fill="FFFFFF" w:themeFill="background1"/>
          <w:lang w:eastAsia="ja-JP"/>
        </w:rPr>
        <w:t xml:space="preserve">2014. </w:t>
      </w:r>
      <w:r w:rsidR="00CC64ED" w:rsidRPr="00B008A6">
        <w:rPr>
          <w:rFonts w:cs="Arial"/>
          <w:i/>
          <w:color w:val="141414" w:themeColor="text1"/>
          <w:sz w:val="20"/>
          <w:szCs w:val="20"/>
          <w:shd w:val="clear" w:color="auto" w:fill="FFFFFF" w:themeFill="background1"/>
          <w:lang w:eastAsia="ja-JP"/>
        </w:rPr>
        <w:t xml:space="preserve">Currently, the Foundation is </w:t>
      </w:r>
      <w:r w:rsidR="001F3729" w:rsidRPr="00B008A6">
        <w:rPr>
          <w:rFonts w:cs="Arial"/>
          <w:i/>
          <w:color w:val="141414" w:themeColor="text1"/>
          <w:sz w:val="20"/>
          <w:szCs w:val="20"/>
          <w:shd w:val="clear" w:color="auto" w:fill="FFFFFF" w:themeFill="background1"/>
          <w:lang w:eastAsia="ja-JP"/>
        </w:rPr>
        <w:t xml:space="preserve">the landowner to St Luke’s Tower, an office and residential development neighbouring the hospital. </w:t>
      </w:r>
      <w:r w:rsidR="6DC5B928" w:rsidRPr="00B008A6">
        <w:rPr>
          <w:rFonts w:cs="Arial"/>
          <w:i/>
          <w:iCs/>
          <w:color w:val="141414" w:themeColor="text1"/>
          <w:sz w:val="20"/>
          <w:szCs w:val="20"/>
          <w:shd w:val="clear" w:color="auto" w:fill="FFFFFF" w:themeFill="background1"/>
          <w:lang w:eastAsia="ja-JP"/>
        </w:rPr>
        <w:t xml:space="preserve">These are </w:t>
      </w:r>
      <w:r w:rsidR="7ED3FFA0" w:rsidRPr="00B008A6">
        <w:rPr>
          <w:rFonts w:cs="Arial"/>
          <w:i/>
          <w:iCs/>
          <w:color w:val="141414" w:themeColor="text1"/>
          <w:sz w:val="20"/>
          <w:szCs w:val="20"/>
          <w:shd w:val="clear" w:color="auto" w:fill="FFFFFF" w:themeFill="background1"/>
          <w:lang w:eastAsia="ja-JP"/>
        </w:rPr>
        <w:t xml:space="preserve">valuable </w:t>
      </w:r>
      <w:r w:rsidR="6DC5B928" w:rsidRPr="00B008A6">
        <w:rPr>
          <w:rFonts w:cs="Arial"/>
          <w:i/>
          <w:iCs/>
          <w:color w:val="141414" w:themeColor="text1"/>
          <w:sz w:val="20"/>
          <w:szCs w:val="20"/>
          <w:shd w:val="clear" w:color="auto" w:fill="FFFFFF" w:themeFill="background1"/>
          <w:lang w:eastAsia="ja-JP"/>
        </w:rPr>
        <w:t>large tracts of centrally located land in C</w:t>
      </w:r>
      <w:r w:rsidR="6F05C81D" w:rsidRPr="00B008A6">
        <w:rPr>
          <w:rFonts w:cs="Arial"/>
          <w:i/>
          <w:iCs/>
          <w:color w:val="141414" w:themeColor="text1"/>
          <w:sz w:val="20"/>
          <w:szCs w:val="20"/>
          <w:shd w:val="clear" w:color="auto" w:fill="FFFFFF" w:themeFill="background1"/>
          <w:lang w:eastAsia="ja-JP"/>
        </w:rPr>
        <w:t>h</w:t>
      </w:r>
      <w:r w:rsidR="6DC5B928" w:rsidRPr="00B008A6">
        <w:rPr>
          <w:rFonts w:cs="Arial"/>
          <w:i/>
          <w:iCs/>
          <w:color w:val="141414" w:themeColor="text1"/>
          <w:sz w:val="20"/>
          <w:szCs w:val="20"/>
          <w:shd w:val="clear" w:color="auto" w:fill="FFFFFF" w:themeFill="background1"/>
          <w:lang w:eastAsia="ja-JP"/>
        </w:rPr>
        <w:t xml:space="preserve">uo Ward near Ginza; an inspection of the property records shows that the land is not used to secure any debt and </w:t>
      </w:r>
      <w:r w:rsidR="7E59EBD3" w:rsidRPr="00B008A6">
        <w:rPr>
          <w:rFonts w:cs="Arial"/>
          <w:i/>
          <w:iCs/>
          <w:color w:val="141414" w:themeColor="text1"/>
          <w:sz w:val="20"/>
          <w:szCs w:val="20"/>
          <w:shd w:val="clear" w:color="auto" w:fill="FFFFFF" w:themeFill="background1"/>
          <w:lang w:eastAsia="ja-JP"/>
        </w:rPr>
        <w:t>has no liens.</w:t>
      </w:r>
    </w:p>
    <w:p w14:paraId="368892C0" w14:textId="77777777" w:rsidR="006B1A16" w:rsidRPr="00B008A6" w:rsidRDefault="006B1A16" w:rsidP="00DB5B49">
      <w:pPr>
        <w:adjustRightInd w:val="0"/>
        <w:snapToGrid w:val="0"/>
        <w:rPr>
          <w:rFonts w:cs="Arial"/>
          <w:i/>
          <w:color w:val="141414" w:themeColor="text1"/>
          <w:sz w:val="20"/>
          <w:shd w:val="clear" w:color="auto" w:fill="FFFFFF" w:themeFill="background1"/>
          <w:lang w:eastAsia="ja-JP"/>
        </w:rPr>
      </w:pPr>
    </w:p>
    <w:p w14:paraId="4E1986B9" w14:textId="22F6279F" w:rsidR="006B1A16" w:rsidRPr="00B008A6" w:rsidRDefault="006B1A16" w:rsidP="00DB5B49">
      <w:pPr>
        <w:adjustRightInd w:val="0"/>
        <w:snapToGrid w:val="0"/>
        <w:rPr>
          <w:rFonts w:cs="Arial"/>
          <w:i/>
          <w:color w:val="141414" w:themeColor="text1"/>
          <w:sz w:val="20"/>
          <w:shd w:val="clear" w:color="auto" w:fill="FFFFFF" w:themeFill="background1"/>
          <w:lang w:eastAsia="ja-JP"/>
        </w:rPr>
      </w:pPr>
      <w:r w:rsidRPr="00B008A6">
        <w:rPr>
          <w:rFonts w:cs="Arial"/>
          <w:i/>
          <w:color w:val="141414" w:themeColor="text1"/>
          <w:sz w:val="20"/>
          <w:shd w:val="clear" w:color="auto" w:fill="FFFFFF" w:themeFill="background1"/>
          <w:lang w:eastAsia="ja-JP"/>
        </w:rPr>
        <w:t>Historical record of St Luke’s Foundation:</w:t>
      </w:r>
    </w:p>
    <w:p w14:paraId="49BF67F0" w14:textId="05DB2DCB"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 xml:space="preserve">1936 - St. Luke's International Medical </w:t>
      </w:r>
      <w:proofErr w:type="spellStart"/>
      <w:r w:rsidRPr="00B008A6">
        <w:rPr>
          <w:rFonts w:eastAsiaTheme="minorEastAsia" w:cs="Arial"/>
          <w:i/>
          <w:color w:val="141414" w:themeColor="text1"/>
          <w:shd w:val="clear" w:color="auto" w:fill="FFFFFF" w:themeFill="background1"/>
          <w:lang w:eastAsia="ja-JP"/>
        </w:rPr>
        <w:t>Center</w:t>
      </w:r>
      <w:proofErr w:type="spellEnd"/>
      <w:r w:rsidRPr="00B008A6">
        <w:rPr>
          <w:rFonts w:eastAsiaTheme="minorEastAsia" w:cs="Arial"/>
          <w:i/>
          <w:color w:val="141414" w:themeColor="text1"/>
          <w:shd w:val="clear" w:color="auto" w:fill="FFFFFF" w:themeFill="background1"/>
          <w:lang w:eastAsia="ja-JP"/>
        </w:rPr>
        <w:t xml:space="preserve"> established</w:t>
      </w:r>
    </w:p>
    <w:p w14:paraId="4F033030" w14:textId="29001C99"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 xml:space="preserve">1943 - Name changed to </w:t>
      </w:r>
      <w:proofErr w:type="spellStart"/>
      <w:r w:rsidRPr="00B008A6">
        <w:rPr>
          <w:rFonts w:eastAsiaTheme="minorEastAsia" w:cs="Arial"/>
          <w:i/>
          <w:color w:val="141414" w:themeColor="text1"/>
          <w:shd w:val="clear" w:color="auto" w:fill="FFFFFF" w:themeFill="background1"/>
          <w:lang w:eastAsia="ja-JP"/>
        </w:rPr>
        <w:t>Daitoa</w:t>
      </w:r>
      <w:proofErr w:type="spellEnd"/>
      <w:r w:rsidRPr="00B008A6">
        <w:rPr>
          <w:rFonts w:eastAsiaTheme="minorEastAsia" w:cs="Arial"/>
          <w:i/>
          <w:color w:val="141414" w:themeColor="text1"/>
          <w:shd w:val="clear" w:color="auto" w:fill="FFFFFF" w:themeFill="background1"/>
          <w:lang w:eastAsia="ja-JP"/>
        </w:rPr>
        <w:t xml:space="preserve"> </w:t>
      </w:r>
      <w:proofErr w:type="spellStart"/>
      <w:r w:rsidRPr="00B008A6">
        <w:rPr>
          <w:rFonts w:eastAsiaTheme="minorEastAsia" w:cs="Arial"/>
          <w:i/>
          <w:color w:val="141414" w:themeColor="text1"/>
          <w:shd w:val="clear" w:color="auto" w:fill="FFFFFF" w:themeFill="background1"/>
          <w:lang w:eastAsia="ja-JP"/>
        </w:rPr>
        <w:t>Idoin</w:t>
      </w:r>
      <w:proofErr w:type="spellEnd"/>
      <w:r w:rsidRPr="00B008A6">
        <w:rPr>
          <w:rFonts w:eastAsiaTheme="minorEastAsia" w:cs="Arial"/>
          <w:i/>
          <w:color w:val="141414" w:themeColor="text1"/>
          <w:shd w:val="clear" w:color="auto" w:fill="FFFFFF" w:themeFill="background1"/>
          <w:lang w:eastAsia="ja-JP"/>
        </w:rPr>
        <w:t xml:space="preserve"> Foundation</w:t>
      </w:r>
    </w:p>
    <w:p w14:paraId="485C7EA6" w14:textId="41A2C11B"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1945 - Name changed to St. Luke's International Hospital Foundation</w:t>
      </w:r>
    </w:p>
    <w:p w14:paraId="1F737EA6" w14:textId="2F850582"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2013</w:t>
      </w:r>
      <w:r w:rsidR="00642F6B" w:rsidRPr="00B008A6">
        <w:rPr>
          <w:rFonts w:cs="Arial"/>
          <w:i/>
          <w:color w:val="141414" w:themeColor="text1"/>
          <w:shd w:val="clear" w:color="auto" w:fill="FFFFFF" w:themeFill="background1"/>
          <w:lang w:eastAsia="ja-JP"/>
        </w:rPr>
        <w:t xml:space="preserve"> </w:t>
      </w:r>
      <w:r w:rsidRPr="00B008A6">
        <w:rPr>
          <w:rFonts w:eastAsiaTheme="minorEastAsia" w:cs="Arial"/>
          <w:i/>
          <w:color w:val="141414" w:themeColor="text1"/>
          <w:shd w:val="clear" w:color="auto" w:fill="FFFFFF" w:themeFill="background1"/>
          <w:lang w:eastAsia="ja-JP"/>
        </w:rPr>
        <w:t>-</w:t>
      </w:r>
      <w:r w:rsidR="000F2AA3" w:rsidRPr="00B008A6">
        <w:rPr>
          <w:rFonts w:eastAsiaTheme="minorEastAsia" w:cs="Arial"/>
          <w:i/>
          <w:color w:val="141414" w:themeColor="text1"/>
          <w:shd w:val="clear" w:color="auto" w:fill="FFFFFF" w:themeFill="background1"/>
          <w:lang w:eastAsia="ja-JP"/>
        </w:rPr>
        <w:t xml:space="preserve"> </w:t>
      </w:r>
      <w:r w:rsidRPr="00B008A6">
        <w:rPr>
          <w:rFonts w:eastAsiaTheme="minorEastAsia" w:cs="Arial"/>
          <w:i/>
          <w:color w:val="141414" w:themeColor="text1"/>
          <w:shd w:val="clear" w:color="auto" w:fill="FFFFFF" w:themeFill="background1"/>
          <w:lang w:eastAsia="ja-JP"/>
        </w:rPr>
        <w:t xml:space="preserve">Transitioned to a general incorporated foundation and changed its name to St. Luke's International Medical </w:t>
      </w:r>
      <w:proofErr w:type="spellStart"/>
      <w:r w:rsidRPr="00B008A6">
        <w:rPr>
          <w:rFonts w:eastAsiaTheme="minorEastAsia" w:cs="Arial"/>
          <w:i/>
          <w:color w:val="141414" w:themeColor="text1"/>
          <w:shd w:val="clear" w:color="auto" w:fill="FFFFFF" w:themeFill="background1"/>
          <w:lang w:eastAsia="ja-JP"/>
        </w:rPr>
        <w:t>Center</w:t>
      </w:r>
      <w:proofErr w:type="spellEnd"/>
      <w:r w:rsidRPr="00B008A6">
        <w:rPr>
          <w:rFonts w:eastAsiaTheme="minorEastAsia" w:cs="Arial"/>
          <w:i/>
          <w:color w:val="141414" w:themeColor="text1"/>
          <w:shd w:val="clear" w:color="auto" w:fill="FFFFFF" w:themeFill="background1"/>
          <w:lang w:eastAsia="ja-JP"/>
        </w:rPr>
        <w:t>.</w:t>
      </w:r>
    </w:p>
    <w:p w14:paraId="2CCE5FB4" w14:textId="42A37B26"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 xml:space="preserve">2014 </w:t>
      </w:r>
      <w:r w:rsidR="001F3729" w:rsidRPr="00B008A6">
        <w:rPr>
          <w:rFonts w:eastAsiaTheme="minorEastAsia" w:cs="Arial"/>
          <w:i/>
          <w:color w:val="141414" w:themeColor="text1"/>
          <w:shd w:val="clear" w:color="auto" w:fill="FFFFFF" w:themeFill="background1"/>
          <w:lang w:eastAsia="ja-JP"/>
        </w:rPr>
        <w:t>-</w:t>
      </w:r>
      <w:r w:rsidRPr="00B008A6">
        <w:rPr>
          <w:rFonts w:eastAsiaTheme="minorEastAsia" w:cs="Arial"/>
          <w:i/>
          <w:color w:val="141414" w:themeColor="text1"/>
          <w:shd w:val="clear" w:color="auto" w:fill="FFFFFF" w:themeFill="background1"/>
          <w:lang w:eastAsia="ja-JP"/>
        </w:rPr>
        <w:t xml:space="preserve"> Transferred hospital business to St. Luke’s International University</w:t>
      </w:r>
    </w:p>
    <w:p w14:paraId="051D3735" w14:textId="022AFF29" w:rsidR="006B1A16" w:rsidRPr="00B008A6" w:rsidRDefault="006B1A16" w:rsidP="00B008A6">
      <w:pPr>
        <w:pStyle w:val="ListParagraph"/>
        <w:numPr>
          <w:ilvl w:val="0"/>
          <w:numId w:val="48"/>
        </w:numPr>
        <w:adjustRightInd w:val="0"/>
        <w:snapToGrid w:val="0"/>
        <w:rPr>
          <w:rFonts w:cs="Arial"/>
          <w:i/>
          <w:color w:val="141414" w:themeColor="text1"/>
          <w:shd w:val="clear" w:color="auto" w:fill="FFFFFF" w:themeFill="background1"/>
          <w:lang w:eastAsia="ja-JP"/>
        </w:rPr>
      </w:pPr>
      <w:r w:rsidRPr="00B008A6">
        <w:rPr>
          <w:rFonts w:eastAsiaTheme="minorEastAsia" w:cs="Arial"/>
          <w:i/>
          <w:color w:val="141414" w:themeColor="text1"/>
          <w:shd w:val="clear" w:color="auto" w:fill="FFFFFF" w:themeFill="background1"/>
          <w:lang w:eastAsia="ja-JP"/>
        </w:rPr>
        <w:t>2015 - Name changed to St. Luke's Foundation</w:t>
      </w:r>
    </w:p>
    <w:p w14:paraId="0607A57E" w14:textId="77777777" w:rsidR="00C13364" w:rsidRPr="00B008A6" w:rsidRDefault="00C13364" w:rsidP="00DB5B49">
      <w:pPr>
        <w:adjustRightInd w:val="0"/>
        <w:snapToGrid w:val="0"/>
        <w:rPr>
          <w:rFonts w:cs="Arial"/>
          <w:i/>
          <w:color w:val="141414" w:themeColor="text1"/>
          <w:sz w:val="20"/>
          <w:shd w:val="clear" w:color="auto" w:fill="FFFFFF" w:themeFill="background1"/>
        </w:rPr>
      </w:pPr>
    </w:p>
    <w:p w14:paraId="78E10E6F" w14:textId="0B91C8EB" w:rsidR="00D5579D" w:rsidRPr="00B008A6" w:rsidRDefault="00D5579D" w:rsidP="00D5579D">
      <w:pPr>
        <w:adjustRightInd w:val="0"/>
        <w:snapToGrid w:val="0"/>
        <w:rPr>
          <w:rFonts w:cs="Arial"/>
          <w:i/>
          <w:color w:val="141414" w:themeColor="text1"/>
          <w:sz w:val="20"/>
          <w:shd w:val="clear" w:color="auto" w:fill="FFFFFF" w:themeFill="background1"/>
        </w:rPr>
      </w:pPr>
      <w:r w:rsidRPr="00B008A6">
        <w:rPr>
          <w:rFonts w:cs="Arial"/>
          <w:i/>
          <w:color w:val="141414" w:themeColor="text1"/>
          <w:sz w:val="20"/>
          <w:shd w:val="clear" w:color="auto" w:fill="FFFFFF" w:themeFill="background1"/>
        </w:rPr>
        <w:t>In addition to its credit ratings, TDB provides a</w:t>
      </w:r>
      <w:r w:rsidRPr="00B008A6">
        <w:rPr>
          <w:rFonts w:cs="Arial" w:hint="eastAsia"/>
          <w:i/>
          <w:color w:val="141414" w:themeColor="text1"/>
          <w:sz w:val="20"/>
          <w:shd w:val="clear" w:color="auto" w:fill="FFFFFF" w:themeFill="background1"/>
          <w:lang w:eastAsia="ja-JP"/>
        </w:rPr>
        <w:t>n</w:t>
      </w:r>
      <w:r w:rsidRPr="00B008A6">
        <w:rPr>
          <w:rFonts w:cs="Arial"/>
          <w:i/>
          <w:color w:val="141414" w:themeColor="text1"/>
          <w:sz w:val="20"/>
          <w:shd w:val="clear" w:color="auto" w:fill="FFFFFF" w:themeFill="background1"/>
          <w:lang w:eastAsia="ja-JP"/>
        </w:rPr>
        <w:t>other</w:t>
      </w:r>
      <w:r w:rsidRPr="00B008A6">
        <w:rPr>
          <w:rFonts w:cs="Arial"/>
          <w:i/>
          <w:color w:val="141414" w:themeColor="text1"/>
          <w:sz w:val="20"/>
          <w:shd w:val="clear" w:color="auto" w:fill="FFFFFF" w:themeFill="background1"/>
        </w:rPr>
        <w:t xml:space="preserve"> index of risk management, "Bankruptcy Prediction Value".  TDB uses quantitative and qualitative data analysis methods to predict the probability that a company will go bankrupt within a year, based on the corporate information database accumulated through its own credit bureau and information coverage network. It is quantified as "predicted value" (0 to 100%) and 10 levels from G1 to G10, with G10 is the highest risk grade.</w:t>
      </w:r>
      <w:r w:rsidRPr="00B008A6">
        <w:rPr>
          <w:rFonts w:cs="Arial"/>
          <w:i/>
          <w:color w:val="141414" w:themeColor="text1"/>
          <w:sz w:val="20"/>
          <w:shd w:val="clear" w:color="auto" w:fill="FFFFFF" w:themeFill="background1"/>
        </w:rPr>
        <w:br/>
      </w:r>
    </w:p>
    <w:p w14:paraId="6CF3A139" w14:textId="4EC655AD" w:rsidR="00D5579D" w:rsidRPr="00B008A6" w:rsidRDefault="00D5579D" w:rsidP="00D5579D">
      <w:pPr>
        <w:adjustRightInd w:val="0"/>
        <w:snapToGrid w:val="0"/>
        <w:rPr>
          <w:rFonts w:cs="Arial"/>
          <w:i/>
          <w:color w:val="141414" w:themeColor="text1"/>
          <w:sz w:val="20"/>
          <w:shd w:val="clear" w:color="auto" w:fill="FFFFFF" w:themeFill="background1"/>
        </w:rPr>
      </w:pPr>
      <w:r w:rsidRPr="00B008A6">
        <w:rPr>
          <w:rFonts w:cs="Arial"/>
          <w:i/>
          <w:color w:val="141414" w:themeColor="text1"/>
          <w:sz w:val="20"/>
          <w:shd w:val="clear" w:color="auto" w:fill="FFFFFF" w:themeFill="background1"/>
        </w:rPr>
        <w:t xml:space="preserve">As of </w:t>
      </w:r>
      <w:r w:rsidR="009F48DE" w:rsidRPr="00B008A6">
        <w:rPr>
          <w:rFonts w:cs="Arial"/>
          <w:i/>
          <w:color w:val="141414" w:themeColor="text1"/>
          <w:sz w:val="20"/>
          <w:shd w:val="clear" w:color="auto" w:fill="FFFFFF" w:themeFill="background1"/>
        </w:rPr>
        <w:t xml:space="preserve">12 </w:t>
      </w:r>
      <w:r w:rsidR="00123F2E" w:rsidRPr="00B008A6">
        <w:rPr>
          <w:rFonts w:cs="Arial"/>
          <w:i/>
          <w:color w:val="141414" w:themeColor="text1"/>
          <w:sz w:val="20"/>
          <w:shd w:val="clear" w:color="auto" w:fill="FFFFFF" w:themeFill="background1"/>
        </w:rPr>
        <w:t>August</w:t>
      </w:r>
      <w:r w:rsidRPr="00B008A6">
        <w:rPr>
          <w:rFonts w:cs="Arial"/>
          <w:i/>
          <w:color w:val="141414" w:themeColor="text1"/>
          <w:sz w:val="20"/>
          <w:shd w:val="clear" w:color="auto" w:fill="FFFFFF" w:themeFill="background1"/>
        </w:rPr>
        <w:t xml:space="preserve"> 202</w:t>
      </w:r>
      <w:r w:rsidR="00F85E75" w:rsidRPr="00B008A6">
        <w:rPr>
          <w:rFonts w:cs="Arial"/>
          <w:i/>
          <w:color w:val="141414" w:themeColor="text1"/>
          <w:sz w:val="20"/>
          <w:shd w:val="clear" w:color="auto" w:fill="FFFFFF" w:themeFill="background1"/>
        </w:rPr>
        <w:t>3</w:t>
      </w:r>
      <w:r w:rsidRPr="00B008A6">
        <w:rPr>
          <w:rFonts w:cs="Arial"/>
          <w:i/>
          <w:color w:val="141414" w:themeColor="text1"/>
          <w:sz w:val="20"/>
          <w:shd w:val="clear" w:color="auto" w:fill="FFFFFF" w:themeFill="background1"/>
        </w:rPr>
        <w:t xml:space="preserve">, TDB’s Bankruptcy Prediction Value </w:t>
      </w:r>
      <w:r w:rsidR="00710B06" w:rsidRPr="00B008A6">
        <w:rPr>
          <w:rFonts w:cs="Arial"/>
          <w:i/>
          <w:color w:val="141414" w:themeColor="text1"/>
          <w:sz w:val="20"/>
          <w:shd w:val="clear" w:color="auto" w:fill="FFFFFF" w:themeFill="background1"/>
        </w:rPr>
        <w:t xml:space="preserve">(BPV) </w:t>
      </w:r>
      <w:r w:rsidRPr="00B008A6">
        <w:rPr>
          <w:rFonts w:cs="Arial"/>
          <w:i/>
          <w:color w:val="141414" w:themeColor="text1"/>
          <w:sz w:val="20"/>
          <w:shd w:val="clear" w:color="auto" w:fill="FFFFFF" w:themeFill="background1"/>
        </w:rPr>
        <w:t xml:space="preserve">for </w:t>
      </w:r>
      <w:r w:rsidR="009423AD" w:rsidRPr="00B008A6">
        <w:rPr>
          <w:rFonts w:cs="Arial"/>
          <w:i/>
          <w:color w:val="141414" w:themeColor="text1"/>
          <w:sz w:val="20"/>
          <w:shd w:val="clear" w:color="auto" w:fill="FFFFFF" w:themeFill="background1"/>
        </w:rPr>
        <w:t xml:space="preserve">St Luke’s </w:t>
      </w:r>
      <w:r w:rsidR="003C0DF8" w:rsidRPr="00B008A6">
        <w:rPr>
          <w:rFonts w:cs="Arial"/>
          <w:i/>
          <w:color w:val="141414" w:themeColor="text1"/>
          <w:sz w:val="20"/>
          <w:shd w:val="clear" w:color="auto" w:fill="FFFFFF" w:themeFill="background1"/>
        </w:rPr>
        <w:t xml:space="preserve">International </w:t>
      </w:r>
      <w:r w:rsidR="009423AD" w:rsidRPr="00B008A6">
        <w:rPr>
          <w:rFonts w:cs="Arial"/>
          <w:i/>
          <w:color w:val="141414" w:themeColor="text1"/>
          <w:sz w:val="20"/>
          <w:shd w:val="clear" w:color="auto" w:fill="FFFFFF" w:themeFill="background1"/>
        </w:rPr>
        <w:t>Hos</w:t>
      </w:r>
      <w:r w:rsidR="00CF1AB3" w:rsidRPr="00B008A6">
        <w:rPr>
          <w:rFonts w:cs="Arial"/>
          <w:i/>
          <w:color w:val="141414" w:themeColor="text1"/>
          <w:sz w:val="20"/>
          <w:shd w:val="clear" w:color="auto" w:fill="FFFFFF" w:themeFill="background1"/>
        </w:rPr>
        <w:t>pital</w:t>
      </w:r>
      <w:r w:rsidRPr="00B008A6">
        <w:rPr>
          <w:rFonts w:cs="Arial"/>
          <w:i/>
          <w:color w:val="141414" w:themeColor="text1"/>
          <w:sz w:val="20"/>
          <w:shd w:val="clear" w:color="auto" w:fill="FFFFFF" w:themeFill="background1"/>
        </w:rPr>
        <w:t xml:space="preserve"> was 0.0</w:t>
      </w:r>
      <w:r w:rsidR="00C12E29" w:rsidRPr="00B008A6">
        <w:rPr>
          <w:rFonts w:cs="Arial"/>
          <w:i/>
          <w:color w:val="141414" w:themeColor="text1"/>
          <w:sz w:val="20"/>
          <w:shd w:val="clear" w:color="auto" w:fill="FFFFFF" w:themeFill="background1"/>
        </w:rPr>
        <w:t>4</w:t>
      </w:r>
      <w:r w:rsidRPr="00B008A6">
        <w:rPr>
          <w:rFonts w:cs="Arial"/>
          <w:i/>
          <w:color w:val="141414" w:themeColor="text1"/>
          <w:sz w:val="20"/>
          <w:shd w:val="clear" w:color="auto" w:fill="FFFFFF" w:themeFill="background1"/>
        </w:rPr>
        <w:t>%, equating to Level G1, the lowest risk level.</w:t>
      </w:r>
      <w:r w:rsidR="000225AB" w:rsidRPr="00B008A6">
        <w:rPr>
          <w:rFonts w:cs="Arial"/>
          <w:i/>
          <w:color w:val="141414" w:themeColor="text1"/>
          <w:sz w:val="20"/>
          <w:shd w:val="clear" w:color="auto" w:fill="FFFFFF" w:themeFill="background1"/>
        </w:rPr>
        <w:t xml:space="preserve"> </w:t>
      </w:r>
      <w:r w:rsidR="00F0502E" w:rsidRPr="00B008A6">
        <w:rPr>
          <w:rFonts w:cs="Arial"/>
          <w:i/>
          <w:color w:val="141414" w:themeColor="text1"/>
          <w:sz w:val="20"/>
          <w:shd w:val="clear" w:color="auto" w:fill="FFFFFF" w:themeFill="background1"/>
        </w:rPr>
        <w:t>A</w:t>
      </w:r>
      <w:r w:rsidR="000225AB" w:rsidRPr="00B008A6">
        <w:rPr>
          <w:rFonts w:cs="Arial"/>
          <w:i/>
          <w:color w:val="141414" w:themeColor="text1"/>
          <w:sz w:val="20"/>
          <w:shd w:val="clear" w:color="auto" w:fill="FFFFFF" w:themeFill="background1"/>
        </w:rPr>
        <w:t xml:space="preserve"> BPV is not available for St</w:t>
      </w:r>
      <w:r w:rsidR="00F0502E" w:rsidRPr="00B008A6">
        <w:rPr>
          <w:rFonts w:cs="Arial"/>
          <w:i/>
          <w:color w:val="141414" w:themeColor="text1"/>
          <w:sz w:val="20"/>
          <w:shd w:val="clear" w:color="auto" w:fill="FFFFFF" w:themeFill="background1"/>
        </w:rPr>
        <w:t xml:space="preserve"> Catherine’s Hospital</w:t>
      </w:r>
      <w:r w:rsidR="00B82A4C" w:rsidRPr="00B008A6">
        <w:rPr>
          <w:rFonts w:cs="Arial"/>
          <w:i/>
          <w:color w:val="141414" w:themeColor="text1"/>
          <w:sz w:val="20"/>
          <w:shd w:val="clear" w:color="auto" w:fill="FFFFFF" w:themeFill="background1"/>
        </w:rPr>
        <w:t xml:space="preserve"> or St Luke’s </w:t>
      </w:r>
      <w:r w:rsidR="001365A2" w:rsidRPr="00B008A6">
        <w:rPr>
          <w:rFonts w:cs="Arial"/>
          <w:i/>
          <w:color w:val="141414" w:themeColor="text1"/>
          <w:sz w:val="20"/>
          <w:shd w:val="clear" w:color="auto" w:fill="FFFFFF" w:themeFill="background1"/>
        </w:rPr>
        <w:t>Foundation</w:t>
      </w:r>
      <w:r w:rsidR="00F0502E" w:rsidRPr="00B008A6">
        <w:rPr>
          <w:rFonts w:cs="Arial"/>
          <w:i/>
          <w:color w:val="141414" w:themeColor="text1"/>
          <w:sz w:val="20"/>
          <w:shd w:val="clear" w:color="auto" w:fill="FFFFFF" w:themeFill="background1"/>
        </w:rPr>
        <w:t>.</w:t>
      </w:r>
    </w:p>
    <w:p w14:paraId="2C41E292" w14:textId="77777777" w:rsidR="00C16F9A" w:rsidRDefault="00C16F9A" w:rsidP="00DB5B49">
      <w:pPr>
        <w:adjustRightInd w:val="0"/>
        <w:snapToGrid w:val="0"/>
        <w:rPr>
          <w:rFonts w:cs="Arial"/>
          <w:i/>
          <w:color w:val="141414" w:themeColor="text1"/>
          <w:sz w:val="20"/>
        </w:rPr>
      </w:pPr>
    </w:p>
    <w:p w14:paraId="41C061A3" w14:textId="127BE4A2" w:rsidR="00DB5B49" w:rsidRPr="00B008A6" w:rsidRDefault="00920723" w:rsidP="005B3B01">
      <w:pPr>
        <w:jc w:val="both"/>
        <w:rPr>
          <w:rFonts w:cs="Arial"/>
          <w:i/>
          <w:color w:val="141414" w:themeColor="text1"/>
          <w:sz w:val="20"/>
          <w:lang w:eastAsia="ja-JP"/>
        </w:rPr>
      </w:pPr>
      <w:r w:rsidRPr="00B008A6">
        <w:rPr>
          <w:rFonts w:cs="Arial"/>
          <w:i/>
          <w:color w:val="141414" w:themeColor="text1"/>
          <w:sz w:val="20"/>
          <w:lang w:eastAsia="ja-JP"/>
        </w:rPr>
        <w:t xml:space="preserve">Financial information – St </w:t>
      </w:r>
      <w:r w:rsidR="00F6301F" w:rsidRPr="00B008A6">
        <w:rPr>
          <w:rFonts w:cs="Arial"/>
          <w:i/>
          <w:color w:val="141414" w:themeColor="text1"/>
          <w:sz w:val="20"/>
          <w:lang w:eastAsia="ja-JP"/>
        </w:rPr>
        <w:t>Catherine’s</w:t>
      </w:r>
      <w:r w:rsidRPr="00B008A6">
        <w:rPr>
          <w:rFonts w:cs="Arial"/>
          <w:i/>
          <w:color w:val="141414" w:themeColor="text1"/>
          <w:sz w:val="20"/>
          <w:lang w:eastAsia="ja-JP"/>
        </w:rPr>
        <w:t>:</w:t>
      </w:r>
    </w:p>
    <w:p w14:paraId="37E6E1B2" w14:textId="79C1CC44" w:rsidR="00920723" w:rsidRDefault="00E6217E" w:rsidP="005B3B01">
      <w:pPr>
        <w:jc w:val="both"/>
        <w:rPr>
          <w:rFonts w:cs="Arial"/>
          <w:i/>
          <w:color w:val="FF0000"/>
          <w:sz w:val="20"/>
          <w:lang w:eastAsia="ja-JP"/>
        </w:rPr>
      </w:pPr>
      <w:r w:rsidRPr="00E6217E">
        <w:rPr>
          <w:rFonts w:cs="Arial"/>
          <w:i/>
          <w:noProof/>
          <w:color w:val="FF0000"/>
          <w:sz w:val="20"/>
          <w:lang w:eastAsia="ja-JP"/>
        </w:rPr>
        <w:lastRenderedPageBreak/>
        <w:drawing>
          <wp:inline distT="0" distB="0" distL="0" distR="0" wp14:anchorId="1AC63DEC" wp14:editId="737A6FCC">
            <wp:extent cx="4230094" cy="101955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0532" cy="1029306"/>
                    </a:xfrm>
                    <a:prstGeom prst="rect">
                      <a:avLst/>
                    </a:prstGeom>
                  </pic:spPr>
                </pic:pic>
              </a:graphicData>
            </a:graphic>
          </wp:inline>
        </w:drawing>
      </w:r>
    </w:p>
    <w:p w14:paraId="4F34FCF4" w14:textId="77777777" w:rsidR="0022587E" w:rsidRDefault="0022587E" w:rsidP="0022587E">
      <w:pPr>
        <w:jc w:val="both"/>
        <w:rPr>
          <w:rFonts w:cs="Arial"/>
          <w:i/>
          <w:color w:val="FF0000"/>
          <w:sz w:val="20"/>
          <w:lang w:eastAsia="ja-JP"/>
        </w:rPr>
      </w:pPr>
    </w:p>
    <w:p w14:paraId="53241758" w14:textId="6BA2D6F9" w:rsidR="0022587E" w:rsidRPr="00B008A6" w:rsidRDefault="0022587E" w:rsidP="0022587E">
      <w:pPr>
        <w:jc w:val="both"/>
        <w:rPr>
          <w:rFonts w:cs="Arial"/>
          <w:i/>
          <w:color w:val="141414" w:themeColor="text1"/>
          <w:sz w:val="20"/>
          <w:shd w:val="clear" w:color="auto" w:fill="FFFFFF" w:themeFill="background1"/>
          <w:lang w:eastAsia="ja-JP"/>
        </w:rPr>
      </w:pPr>
      <w:r w:rsidRPr="00B008A6">
        <w:rPr>
          <w:rFonts w:cs="Arial"/>
          <w:i/>
          <w:color w:val="141414" w:themeColor="text1"/>
          <w:sz w:val="20"/>
          <w:shd w:val="clear" w:color="auto" w:fill="FFFFFF" w:themeFill="background1"/>
          <w:lang w:eastAsia="ja-JP"/>
        </w:rPr>
        <w:t>Financial information – St Luke’s</w:t>
      </w:r>
      <w:r w:rsidR="00C56DF8" w:rsidRPr="00B008A6">
        <w:rPr>
          <w:rFonts w:cs="Arial"/>
          <w:i/>
          <w:color w:val="141414" w:themeColor="text1"/>
          <w:sz w:val="20"/>
          <w:shd w:val="clear" w:color="auto" w:fill="FFFFFF" w:themeFill="background1"/>
          <w:lang w:eastAsia="ja-JP"/>
        </w:rPr>
        <w:t xml:space="preserve"> International Hospital</w:t>
      </w:r>
      <w:r w:rsidRPr="00B008A6">
        <w:rPr>
          <w:rFonts w:cs="Arial"/>
          <w:i/>
          <w:color w:val="141414" w:themeColor="text1"/>
          <w:sz w:val="20"/>
          <w:shd w:val="clear" w:color="auto" w:fill="FFFFFF" w:themeFill="background1"/>
          <w:lang w:eastAsia="ja-JP"/>
        </w:rPr>
        <w:t>:</w:t>
      </w:r>
    </w:p>
    <w:p w14:paraId="167EB5E7" w14:textId="329C6B86" w:rsidR="0022587E" w:rsidRPr="00B008A6" w:rsidRDefault="0010271D" w:rsidP="005B3B01">
      <w:pPr>
        <w:jc w:val="both"/>
        <w:rPr>
          <w:rFonts w:cs="Arial"/>
          <w:i/>
          <w:color w:val="FF0000"/>
          <w:sz w:val="20"/>
          <w:shd w:val="clear" w:color="auto" w:fill="FAE5D3" w:themeFill="accent4" w:themeFillTint="33"/>
          <w:lang w:eastAsia="ja-JP"/>
        </w:rPr>
      </w:pPr>
      <w:r w:rsidRPr="00B008A6">
        <w:rPr>
          <w:rFonts w:cs="Arial"/>
          <w:i/>
          <w:noProof/>
          <w:color w:val="FF0000"/>
          <w:sz w:val="20"/>
          <w:shd w:val="clear" w:color="auto" w:fill="FAE5D3" w:themeFill="accent4" w:themeFillTint="33"/>
          <w:lang w:eastAsia="ja-JP"/>
        </w:rPr>
        <w:drawing>
          <wp:inline distT="0" distB="0" distL="0" distR="0" wp14:anchorId="35D5B432" wp14:editId="55C7F031">
            <wp:extent cx="5064981" cy="102949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6065" cy="1035816"/>
                    </a:xfrm>
                    <a:prstGeom prst="rect">
                      <a:avLst/>
                    </a:prstGeom>
                  </pic:spPr>
                </pic:pic>
              </a:graphicData>
            </a:graphic>
          </wp:inline>
        </w:drawing>
      </w:r>
    </w:p>
    <w:p w14:paraId="6085DAE8" w14:textId="77777777" w:rsidR="00920723" w:rsidRDefault="00920723" w:rsidP="005B3B01">
      <w:pPr>
        <w:jc w:val="both"/>
        <w:rPr>
          <w:rFonts w:cs="Arial"/>
          <w:i/>
          <w:color w:val="FF0000"/>
          <w:sz w:val="20"/>
          <w:lang w:eastAsia="ja-JP"/>
        </w:rPr>
      </w:pPr>
    </w:p>
    <w:p w14:paraId="4F939ABE" w14:textId="7C9EBDE2" w:rsidR="00AF10AF" w:rsidRPr="00B008A6" w:rsidRDefault="00BE458F">
      <w:pPr>
        <w:jc w:val="both"/>
        <w:rPr>
          <w:rFonts w:cs="Arial"/>
          <w:i/>
          <w:sz w:val="20"/>
          <w:shd w:val="clear" w:color="auto" w:fill="FFFFFF" w:themeFill="background1"/>
          <w:lang w:eastAsia="ja-JP"/>
        </w:rPr>
      </w:pPr>
      <w:r w:rsidRPr="00B008A6">
        <w:rPr>
          <w:rFonts w:cs="Arial" w:hint="eastAsia"/>
          <w:i/>
          <w:sz w:val="20"/>
          <w:szCs w:val="20"/>
          <w:lang w:eastAsia="ja-JP"/>
        </w:rPr>
        <w:t>S</w:t>
      </w:r>
      <w:r w:rsidRPr="00B008A6">
        <w:rPr>
          <w:rFonts w:cs="Arial"/>
          <w:i/>
          <w:sz w:val="20"/>
          <w:szCs w:val="20"/>
          <w:lang w:eastAsia="ja-JP"/>
        </w:rPr>
        <w:t>t Luke’s financial</w:t>
      </w:r>
      <w:r w:rsidR="00327CD6" w:rsidRPr="00B008A6">
        <w:rPr>
          <w:rFonts w:cs="Arial"/>
          <w:i/>
          <w:sz w:val="20"/>
          <w:szCs w:val="20"/>
          <w:lang w:eastAsia="ja-JP"/>
        </w:rPr>
        <w:t xml:space="preserve"> performance was </w:t>
      </w:r>
      <w:r w:rsidR="00CA635E" w:rsidRPr="00B008A6">
        <w:rPr>
          <w:rFonts w:cs="Arial"/>
          <w:i/>
          <w:sz w:val="20"/>
          <w:szCs w:val="20"/>
          <w:lang w:eastAsia="ja-JP"/>
        </w:rPr>
        <w:t xml:space="preserve">impacted in </w:t>
      </w:r>
      <w:r w:rsidR="00C539D0" w:rsidRPr="00B008A6">
        <w:rPr>
          <w:rFonts w:cs="Arial"/>
          <w:i/>
          <w:sz w:val="20"/>
          <w:szCs w:val="20"/>
          <w:lang w:eastAsia="ja-JP"/>
        </w:rPr>
        <w:t>fiscal 2020 and 2021 by the pandemic</w:t>
      </w:r>
      <w:r w:rsidR="00C17B14" w:rsidRPr="00B008A6">
        <w:rPr>
          <w:rFonts w:cs="Arial"/>
          <w:i/>
          <w:sz w:val="20"/>
          <w:szCs w:val="20"/>
          <w:lang w:eastAsia="ja-JP"/>
        </w:rPr>
        <w:t xml:space="preserve">, however, </w:t>
      </w:r>
      <w:r w:rsidR="005E55B8" w:rsidRPr="00B008A6">
        <w:rPr>
          <w:rFonts w:cs="Arial"/>
          <w:i/>
          <w:sz w:val="20"/>
          <w:szCs w:val="20"/>
          <w:lang w:eastAsia="ja-JP"/>
        </w:rPr>
        <w:t xml:space="preserve">achieved profitability in fiscal 2022 </w:t>
      </w:r>
      <w:r w:rsidR="00AC0FBC" w:rsidRPr="00B008A6">
        <w:rPr>
          <w:rFonts w:cs="Arial"/>
          <w:i/>
          <w:sz w:val="20"/>
          <w:szCs w:val="20"/>
          <w:lang w:eastAsia="ja-JP"/>
        </w:rPr>
        <w:t>of JPY426mn</w:t>
      </w:r>
      <w:r w:rsidR="00C539D0" w:rsidRPr="00B008A6">
        <w:rPr>
          <w:rFonts w:cs="Arial"/>
          <w:i/>
          <w:sz w:val="20"/>
          <w:szCs w:val="20"/>
          <w:lang w:eastAsia="ja-JP"/>
        </w:rPr>
        <w:t>.</w:t>
      </w:r>
      <w:r w:rsidR="00A70EEF" w:rsidRPr="00B008A6">
        <w:rPr>
          <w:rFonts w:cs="Arial"/>
          <w:i/>
          <w:sz w:val="20"/>
          <w:szCs w:val="20"/>
          <w:lang w:eastAsia="ja-JP"/>
        </w:rPr>
        <w:t xml:space="preserve"> </w:t>
      </w:r>
      <w:r w:rsidR="00FE13B2" w:rsidRPr="00B008A6">
        <w:rPr>
          <w:rFonts w:cs="Arial"/>
          <w:i/>
          <w:sz w:val="20"/>
          <w:szCs w:val="20"/>
          <w:lang w:eastAsia="ja-JP"/>
        </w:rPr>
        <w:t>Furthermore,</w:t>
      </w:r>
      <w:r w:rsidR="009A3139">
        <w:t xml:space="preserve"> </w:t>
      </w:r>
      <w:r w:rsidR="009A3139" w:rsidRPr="00B008A6">
        <w:rPr>
          <w:rFonts w:cs="Arial"/>
          <w:i/>
          <w:sz w:val="20"/>
          <w:szCs w:val="20"/>
          <w:lang w:eastAsia="ja-JP"/>
        </w:rPr>
        <w:t>revenue has been on a steady upward trajectory, increasing 2.9% from fiscal 2021</w:t>
      </w:r>
      <w:r w:rsidR="00701604" w:rsidRPr="00B008A6">
        <w:rPr>
          <w:rFonts w:cs="Arial"/>
          <w:i/>
          <w:sz w:val="20"/>
          <w:szCs w:val="20"/>
          <w:lang w:eastAsia="ja-JP"/>
        </w:rPr>
        <w:t xml:space="preserve"> primarily due to a post-pandemic recovery of </w:t>
      </w:r>
      <w:r w:rsidR="006B7BE9" w:rsidRPr="00B008A6">
        <w:rPr>
          <w:rFonts w:cs="Arial"/>
          <w:i/>
          <w:sz w:val="20"/>
          <w:szCs w:val="20"/>
          <w:lang w:val="en-US" w:eastAsia="ja-JP"/>
        </w:rPr>
        <w:t>medical activities (</w:t>
      </w:r>
      <w:proofErr w:type="gramStart"/>
      <w:r w:rsidR="006B7BE9" w:rsidRPr="00B008A6">
        <w:rPr>
          <w:rFonts w:cs="Arial"/>
          <w:i/>
          <w:sz w:val="20"/>
          <w:szCs w:val="20"/>
          <w:lang w:val="en-US" w:eastAsia="ja-JP"/>
        </w:rPr>
        <w:t>i.e.</w:t>
      </w:r>
      <w:proofErr w:type="gramEnd"/>
      <w:r w:rsidR="006B7BE9" w:rsidRPr="00B008A6">
        <w:rPr>
          <w:rFonts w:cs="Arial"/>
          <w:i/>
          <w:sz w:val="20"/>
          <w:szCs w:val="20"/>
          <w:lang w:val="en-US" w:eastAsia="ja-JP"/>
        </w:rPr>
        <w:t xml:space="preserve"> </w:t>
      </w:r>
      <w:r w:rsidR="005B717A" w:rsidRPr="00B008A6">
        <w:rPr>
          <w:rFonts w:cs="Arial"/>
          <w:i/>
          <w:sz w:val="20"/>
          <w:szCs w:val="20"/>
          <w:lang w:val="en-US" w:eastAsia="ja-JP"/>
        </w:rPr>
        <w:t xml:space="preserve">hospitalizations, outpatients, surgeries, etc.). </w:t>
      </w:r>
      <w:r w:rsidR="00A70EEF" w:rsidRPr="00B008A6">
        <w:rPr>
          <w:rFonts w:cs="Arial"/>
          <w:i/>
          <w:sz w:val="20"/>
          <w:szCs w:val="20"/>
          <w:shd w:val="clear" w:color="auto" w:fill="FFFFFF" w:themeFill="background1"/>
          <w:lang w:eastAsia="ja-JP"/>
        </w:rPr>
        <w:t xml:space="preserve"> </w:t>
      </w:r>
      <w:r w:rsidR="00EF17C3" w:rsidRPr="00B008A6">
        <w:rPr>
          <w:rFonts w:cs="Arial"/>
          <w:i/>
          <w:sz w:val="20"/>
          <w:szCs w:val="20"/>
          <w:shd w:val="clear" w:color="auto" w:fill="FFFFFF" w:themeFill="background1"/>
          <w:lang w:eastAsia="ja-JP"/>
        </w:rPr>
        <w:t xml:space="preserve">The large book loss in 2017 </w:t>
      </w:r>
      <w:r w:rsidR="00672A5F" w:rsidRPr="00B008A6">
        <w:rPr>
          <w:rFonts w:cs="Arial"/>
          <w:i/>
          <w:sz w:val="20"/>
          <w:szCs w:val="20"/>
          <w:shd w:val="clear" w:color="auto" w:fill="FFFFFF" w:themeFill="background1"/>
          <w:lang w:eastAsia="ja-JP"/>
        </w:rPr>
        <w:t xml:space="preserve">is an extraordinary </w:t>
      </w:r>
      <w:r w:rsidR="003F2282" w:rsidRPr="00B008A6">
        <w:rPr>
          <w:rFonts w:cs="Arial"/>
          <w:i/>
          <w:sz w:val="20"/>
          <w:szCs w:val="20"/>
          <w:shd w:val="clear" w:color="auto" w:fill="FFFFFF" w:themeFill="background1"/>
          <w:lang w:eastAsia="ja-JP"/>
        </w:rPr>
        <w:t xml:space="preserve">balance </w:t>
      </w:r>
      <w:r w:rsidR="2F10DF61" w:rsidRPr="00B008A6">
        <w:rPr>
          <w:rFonts w:cs="Arial"/>
          <w:i/>
          <w:iCs/>
          <w:sz w:val="20"/>
          <w:szCs w:val="20"/>
          <w:shd w:val="clear" w:color="auto" w:fill="FFFFFF" w:themeFill="background1"/>
          <w:lang w:eastAsia="ja-JP"/>
        </w:rPr>
        <w:t xml:space="preserve">sheet adjustment </w:t>
      </w:r>
      <w:r w:rsidR="003F2282" w:rsidRPr="00B008A6">
        <w:rPr>
          <w:rFonts w:cs="Arial"/>
          <w:i/>
          <w:iCs/>
          <w:sz w:val="20"/>
          <w:szCs w:val="20"/>
          <w:shd w:val="clear" w:color="auto" w:fill="FFFFFF" w:themeFill="background1"/>
          <w:lang w:eastAsia="ja-JP"/>
        </w:rPr>
        <w:t>relating</w:t>
      </w:r>
      <w:r w:rsidR="003F2282" w:rsidRPr="00B008A6">
        <w:rPr>
          <w:rFonts w:cs="Arial"/>
          <w:i/>
          <w:sz w:val="20"/>
          <w:szCs w:val="20"/>
          <w:shd w:val="clear" w:color="auto" w:fill="FFFFFF" w:themeFill="background1"/>
          <w:lang w:eastAsia="ja-JP"/>
        </w:rPr>
        <w:t xml:space="preserve"> to</w:t>
      </w:r>
      <w:r w:rsidR="00EF17C3" w:rsidRPr="00B008A6">
        <w:rPr>
          <w:rFonts w:cs="Arial"/>
          <w:i/>
          <w:sz w:val="20"/>
          <w:szCs w:val="20"/>
          <w:shd w:val="clear" w:color="auto" w:fill="FFFFFF" w:themeFill="background1"/>
          <w:lang w:eastAsia="ja-JP"/>
        </w:rPr>
        <w:t xml:space="preserve"> liabilities</w:t>
      </w:r>
      <w:r w:rsidR="00A70EEF" w:rsidRPr="00B008A6">
        <w:rPr>
          <w:rFonts w:cs="Arial"/>
          <w:i/>
          <w:sz w:val="20"/>
          <w:szCs w:val="20"/>
          <w:shd w:val="clear" w:color="auto" w:fill="FFFFFF" w:themeFill="background1"/>
          <w:lang w:eastAsia="ja-JP"/>
        </w:rPr>
        <w:t xml:space="preserve"> resulting from </w:t>
      </w:r>
      <w:r w:rsidR="003F2282" w:rsidRPr="00B008A6">
        <w:rPr>
          <w:rFonts w:cs="Arial"/>
          <w:i/>
          <w:sz w:val="20"/>
          <w:szCs w:val="20"/>
          <w:shd w:val="clear" w:color="auto" w:fill="FFFFFF" w:themeFill="background1"/>
          <w:lang w:eastAsia="ja-JP"/>
        </w:rPr>
        <w:t xml:space="preserve">an </w:t>
      </w:r>
      <w:r w:rsidR="006014CF" w:rsidRPr="00B008A6">
        <w:rPr>
          <w:rFonts w:cs="Arial" w:hint="eastAsia"/>
          <w:i/>
          <w:sz w:val="20"/>
          <w:szCs w:val="20"/>
          <w:shd w:val="clear" w:color="auto" w:fill="FFFFFF" w:themeFill="background1"/>
          <w:lang w:eastAsia="ja-JP"/>
        </w:rPr>
        <w:t>u</w:t>
      </w:r>
      <w:r w:rsidR="006014CF" w:rsidRPr="00B008A6">
        <w:rPr>
          <w:rFonts w:cs="Arial"/>
          <w:i/>
          <w:sz w:val="20"/>
          <w:szCs w:val="20"/>
          <w:shd w:val="clear" w:color="auto" w:fill="FFFFFF" w:themeFill="background1"/>
          <w:lang w:eastAsia="ja-JP"/>
        </w:rPr>
        <w:t xml:space="preserve">ndisclosed asset </w:t>
      </w:r>
      <w:r w:rsidR="008B001A" w:rsidRPr="00B008A6">
        <w:rPr>
          <w:rFonts w:cs="Arial"/>
          <w:i/>
          <w:sz w:val="20"/>
          <w:szCs w:val="20"/>
          <w:shd w:val="clear" w:color="auto" w:fill="FFFFFF" w:themeFill="background1"/>
          <w:lang w:eastAsia="ja-JP"/>
        </w:rPr>
        <w:t>transfer</w:t>
      </w:r>
      <w:r w:rsidR="009A26F8" w:rsidRPr="00B008A6">
        <w:rPr>
          <w:rFonts w:cs="Arial"/>
          <w:i/>
          <w:sz w:val="20"/>
          <w:szCs w:val="20"/>
          <w:shd w:val="clear" w:color="auto" w:fill="FFFFFF" w:themeFill="background1"/>
          <w:lang w:eastAsia="ja-JP"/>
        </w:rPr>
        <w:t>.</w:t>
      </w:r>
    </w:p>
    <w:p w14:paraId="246AC46B" w14:textId="77777777" w:rsidR="005769A6" w:rsidRPr="00B008A6" w:rsidRDefault="005769A6">
      <w:pPr>
        <w:jc w:val="both"/>
        <w:rPr>
          <w:rFonts w:cs="Arial"/>
          <w:i/>
          <w:sz w:val="20"/>
          <w:shd w:val="clear" w:color="auto" w:fill="FFFFFF" w:themeFill="background1"/>
          <w:lang w:eastAsia="ja-JP"/>
        </w:rPr>
      </w:pPr>
    </w:p>
    <w:p w14:paraId="12953F4A" w14:textId="77777777" w:rsidR="008A7D2B" w:rsidRPr="00B008A6" w:rsidRDefault="005769A6">
      <w:pPr>
        <w:jc w:val="both"/>
        <w:rPr>
          <w:rFonts w:cs="Arial"/>
          <w:i/>
          <w:sz w:val="20"/>
          <w:shd w:val="clear" w:color="auto" w:fill="FFFFFF" w:themeFill="background1"/>
          <w:lang w:eastAsia="ja-JP"/>
        </w:rPr>
      </w:pPr>
      <w:r w:rsidRPr="00B008A6">
        <w:rPr>
          <w:rFonts w:cs="Arial"/>
          <w:i/>
          <w:sz w:val="20"/>
          <w:shd w:val="clear" w:color="auto" w:fill="FFFFFF" w:themeFill="background1"/>
          <w:lang w:eastAsia="ja-JP"/>
        </w:rPr>
        <w:t>St. Catherine</w:t>
      </w:r>
      <w:r w:rsidR="00770803" w:rsidRPr="00B008A6">
        <w:rPr>
          <w:rFonts w:cs="Arial"/>
          <w:i/>
          <w:sz w:val="20"/>
          <w:shd w:val="clear" w:color="auto" w:fill="FFFFFF" w:themeFill="background1"/>
          <w:lang w:eastAsia="ja-JP"/>
        </w:rPr>
        <w:t xml:space="preserve"> was also heavily impacted by the pandemic </w:t>
      </w:r>
      <w:r w:rsidR="00A74B98" w:rsidRPr="00B008A6">
        <w:rPr>
          <w:rFonts w:cs="Arial"/>
          <w:i/>
          <w:sz w:val="20"/>
          <w:shd w:val="clear" w:color="auto" w:fill="FFFFFF" w:themeFill="background1"/>
          <w:lang w:eastAsia="ja-JP"/>
        </w:rPr>
        <w:t xml:space="preserve">due to </w:t>
      </w:r>
      <w:r w:rsidR="00650B4E" w:rsidRPr="00B008A6">
        <w:rPr>
          <w:rFonts w:cs="Arial"/>
          <w:i/>
          <w:sz w:val="20"/>
          <w:shd w:val="clear" w:color="auto" w:fill="FFFFFF" w:themeFill="background1"/>
          <w:lang w:eastAsia="ja-JP"/>
        </w:rPr>
        <w:t xml:space="preserve">its function as a </w:t>
      </w:r>
      <w:r w:rsidRPr="00B008A6">
        <w:rPr>
          <w:rFonts w:cs="Arial"/>
          <w:i/>
          <w:sz w:val="20"/>
          <w:shd w:val="clear" w:color="auto" w:fill="FFFFFF" w:themeFill="background1"/>
          <w:lang w:eastAsia="ja-JP"/>
        </w:rPr>
        <w:t xml:space="preserve">rehabilitation hospital </w:t>
      </w:r>
      <w:r w:rsidR="00650B4E" w:rsidRPr="00B008A6">
        <w:rPr>
          <w:rFonts w:cs="Arial"/>
          <w:i/>
          <w:sz w:val="20"/>
          <w:shd w:val="clear" w:color="auto" w:fill="FFFFFF" w:themeFill="background1"/>
          <w:lang w:eastAsia="ja-JP"/>
        </w:rPr>
        <w:t xml:space="preserve">and </w:t>
      </w:r>
      <w:r w:rsidRPr="00B008A6">
        <w:rPr>
          <w:rFonts w:cs="Arial"/>
          <w:i/>
          <w:sz w:val="20"/>
          <w:shd w:val="clear" w:color="auto" w:fill="FFFFFF" w:themeFill="background1"/>
          <w:lang w:eastAsia="ja-JP"/>
        </w:rPr>
        <w:t>people avoiding close contact during the pandemic</w:t>
      </w:r>
      <w:r w:rsidR="00502830" w:rsidRPr="00B008A6">
        <w:rPr>
          <w:rFonts w:cs="Arial"/>
          <w:i/>
          <w:sz w:val="20"/>
          <w:shd w:val="clear" w:color="auto" w:fill="FFFFFF" w:themeFill="background1"/>
          <w:lang w:eastAsia="ja-JP"/>
        </w:rPr>
        <w:t xml:space="preserve"> as well as the delayed opening of the Harumi Flag complex</w:t>
      </w:r>
      <w:r w:rsidRPr="00B008A6">
        <w:rPr>
          <w:rFonts w:cs="Arial"/>
          <w:i/>
          <w:sz w:val="20"/>
          <w:shd w:val="clear" w:color="auto" w:fill="FFFFFF" w:themeFill="background1"/>
          <w:lang w:eastAsia="ja-JP"/>
        </w:rPr>
        <w:t>.</w:t>
      </w:r>
      <w:r w:rsidR="00650B4E" w:rsidRPr="00B008A6">
        <w:rPr>
          <w:rFonts w:cs="Arial"/>
          <w:i/>
          <w:sz w:val="20"/>
          <w:shd w:val="clear" w:color="auto" w:fill="FFFFFF" w:themeFill="background1"/>
          <w:lang w:eastAsia="ja-JP"/>
        </w:rPr>
        <w:t xml:space="preserve"> </w:t>
      </w:r>
      <w:r w:rsidRPr="00B008A6">
        <w:rPr>
          <w:rFonts w:cs="Arial"/>
          <w:i/>
          <w:sz w:val="20"/>
          <w:shd w:val="clear" w:color="auto" w:fill="FFFFFF" w:themeFill="background1"/>
          <w:lang w:eastAsia="ja-JP"/>
        </w:rPr>
        <w:t xml:space="preserve">We expect their business to improve particularly in the standard medical care in the post-pandemic era as well as demand from the Harumi Flag (ex-Olympic village) tenants populating the </w:t>
      </w:r>
      <w:r w:rsidR="00502830" w:rsidRPr="00B008A6">
        <w:rPr>
          <w:rFonts w:cs="Arial"/>
          <w:i/>
          <w:sz w:val="20"/>
          <w:shd w:val="clear" w:color="auto" w:fill="FFFFFF" w:themeFill="background1"/>
          <w:lang w:eastAsia="ja-JP"/>
        </w:rPr>
        <w:t>neighbouring</w:t>
      </w:r>
      <w:r w:rsidRPr="00B008A6">
        <w:rPr>
          <w:rFonts w:cs="Arial"/>
          <w:i/>
          <w:sz w:val="20"/>
          <w:shd w:val="clear" w:color="auto" w:fill="FFFFFF" w:themeFill="background1"/>
          <w:lang w:eastAsia="ja-JP"/>
        </w:rPr>
        <w:t xml:space="preserve"> developments</w:t>
      </w:r>
      <w:r w:rsidR="00650B4E" w:rsidRPr="00B008A6">
        <w:rPr>
          <w:rFonts w:cs="Arial"/>
          <w:i/>
          <w:sz w:val="20"/>
          <w:shd w:val="clear" w:color="auto" w:fill="FFFFFF" w:themeFill="background1"/>
          <w:lang w:eastAsia="ja-JP"/>
        </w:rPr>
        <w:t>.</w:t>
      </w:r>
    </w:p>
    <w:p w14:paraId="4B541C59" w14:textId="77777777" w:rsidR="008A7D2B" w:rsidRPr="00B008A6" w:rsidRDefault="008A7D2B">
      <w:pPr>
        <w:jc w:val="both"/>
        <w:rPr>
          <w:rFonts w:cs="Arial"/>
          <w:i/>
          <w:sz w:val="20"/>
          <w:shd w:val="clear" w:color="auto" w:fill="FFFFFF" w:themeFill="background1"/>
          <w:lang w:eastAsia="ja-JP"/>
        </w:rPr>
      </w:pPr>
    </w:p>
    <w:p w14:paraId="039DD32C" w14:textId="70E792FD" w:rsidR="005769A6" w:rsidRPr="00B008A6" w:rsidRDefault="00462FA6" w:rsidP="00B008A6">
      <w:pPr>
        <w:jc w:val="both"/>
        <w:rPr>
          <w:rFonts w:cs="Arial"/>
          <w:i/>
          <w:sz w:val="20"/>
          <w:shd w:val="clear" w:color="auto" w:fill="FFFFFF" w:themeFill="background1"/>
          <w:lang w:eastAsia="ja-JP"/>
        </w:rPr>
      </w:pPr>
      <w:r w:rsidRPr="00B008A6">
        <w:rPr>
          <w:rFonts w:cs="Arial"/>
          <w:i/>
          <w:sz w:val="20"/>
          <w:shd w:val="clear" w:color="auto" w:fill="FFFFFF" w:themeFill="background1"/>
          <w:lang w:eastAsia="ja-JP"/>
        </w:rPr>
        <w:t>As t</w:t>
      </w:r>
      <w:r w:rsidR="003C1906" w:rsidRPr="00B008A6">
        <w:rPr>
          <w:rFonts w:cs="Arial"/>
          <w:i/>
          <w:sz w:val="20"/>
          <w:shd w:val="clear" w:color="auto" w:fill="FFFFFF" w:themeFill="background1"/>
          <w:lang w:eastAsia="ja-JP"/>
        </w:rPr>
        <w:t xml:space="preserve">he tenant </w:t>
      </w:r>
      <w:r w:rsidR="000440F7" w:rsidRPr="00B008A6">
        <w:rPr>
          <w:rFonts w:cs="Arial"/>
          <w:i/>
          <w:sz w:val="20"/>
          <w:shd w:val="clear" w:color="auto" w:fill="FFFFFF" w:themeFill="background1"/>
          <w:lang w:eastAsia="ja-JP"/>
        </w:rPr>
        <w:t>is</w:t>
      </w:r>
      <w:r w:rsidR="005769A6" w:rsidRPr="00B008A6">
        <w:rPr>
          <w:rFonts w:cs="Arial"/>
          <w:i/>
          <w:sz w:val="20"/>
          <w:shd w:val="clear" w:color="auto" w:fill="FFFFFF" w:themeFill="background1"/>
          <w:lang w:eastAsia="ja-JP"/>
        </w:rPr>
        <w:t xml:space="preserve"> under a fixed-term lease</w:t>
      </w:r>
      <w:r w:rsidR="00056C7C" w:rsidRPr="00B008A6">
        <w:rPr>
          <w:rFonts w:cs="Arial"/>
          <w:i/>
          <w:sz w:val="20"/>
          <w:shd w:val="clear" w:color="auto" w:fill="FFFFFF" w:themeFill="background1"/>
          <w:lang w:eastAsia="ja-JP"/>
        </w:rPr>
        <w:t xml:space="preserve">, they do not have the </w:t>
      </w:r>
      <w:r w:rsidR="005769A6" w:rsidRPr="00B008A6">
        <w:rPr>
          <w:rFonts w:cs="Arial"/>
          <w:i/>
          <w:sz w:val="20"/>
          <w:shd w:val="clear" w:color="auto" w:fill="FFFFFF" w:themeFill="background1"/>
          <w:lang w:eastAsia="ja-JP"/>
        </w:rPr>
        <w:t xml:space="preserve">ability to terminate </w:t>
      </w:r>
      <w:r w:rsidR="00056C7C" w:rsidRPr="00B008A6">
        <w:rPr>
          <w:rFonts w:cs="Arial"/>
          <w:i/>
          <w:sz w:val="20"/>
          <w:shd w:val="clear" w:color="auto" w:fill="FFFFFF" w:themeFill="background1"/>
          <w:lang w:eastAsia="ja-JP"/>
        </w:rPr>
        <w:t>the lease mid-term and are liable for the remainder of the rent until expiration</w:t>
      </w:r>
      <w:r w:rsidR="00282253" w:rsidRPr="00B008A6">
        <w:rPr>
          <w:rFonts w:cs="Arial"/>
          <w:i/>
          <w:sz w:val="20"/>
          <w:shd w:val="clear" w:color="auto" w:fill="FFFFFF" w:themeFill="background1"/>
          <w:lang w:eastAsia="ja-JP"/>
        </w:rPr>
        <w:t xml:space="preserve"> with </w:t>
      </w:r>
      <w:r w:rsidR="005769A6" w:rsidRPr="00B008A6">
        <w:rPr>
          <w:rFonts w:cs="Arial"/>
          <w:i/>
          <w:sz w:val="20"/>
          <w:shd w:val="clear" w:color="auto" w:fill="FFFFFF" w:themeFill="background1"/>
          <w:lang w:eastAsia="ja-JP"/>
        </w:rPr>
        <w:t>St. Luke’s</w:t>
      </w:r>
      <w:r w:rsidR="00282253" w:rsidRPr="00B008A6">
        <w:rPr>
          <w:rFonts w:cs="Arial"/>
          <w:i/>
          <w:sz w:val="20"/>
          <w:shd w:val="clear" w:color="auto" w:fill="FFFFFF" w:themeFill="background1"/>
          <w:lang w:eastAsia="ja-JP"/>
        </w:rPr>
        <w:t xml:space="preserve"> </w:t>
      </w:r>
      <w:r w:rsidR="00B25120" w:rsidRPr="00B008A6">
        <w:rPr>
          <w:rFonts w:cs="Arial"/>
          <w:i/>
          <w:sz w:val="20"/>
          <w:shd w:val="clear" w:color="auto" w:fill="FFFFFF" w:themeFill="background1"/>
          <w:lang w:eastAsia="ja-JP"/>
        </w:rPr>
        <w:t xml:space="preserve">Foundation </w:t>
      </w:r>
      <w:r w:rsidR="00282253" w:rsidRPr="00B008A6">
        <w:rPr>
          <w:rFonts w:cs="Arial"/>
          <w:i/>
          <w:sz w:val="20"/>
          <w:shd w:val="clear" w:color="auto" w:fill="FFFFFF" w:themeFill="background1"/>
          <w:lang w:eastAsia="ja-JP"/>
        </w:rPr>
        <w:t>acting</w:t>
      </w:r>
      <w:r w:rsidR="005769A6" w:rsidRPr="00B008A6">
        <w:rPr>
          <w:rFonts w:cs="Arial"/>
          <w:i/>
          <w:sz w:val="20"/>
          <w:shd w:val="clear" w:color="auto" w:fill="FFFFFF" w:themeFill="background1"/>
          <w:lang w:eastAsia="ja-JP"/>
        </w:rPr>
        <w:t xml:space="preserve"> as a rental guarantor</w:t>
      </w:r>
      <w:r w:rsidR="00282253" w:rsidRPr="00B008A6">
        <w:rPr>
          <w:rFonts w:cs="Arial"/>
          <w:i/>
          <w:sz w:val="20"/>
          <w:shd w:val="clear" w:color="auto" w:fill="FFFFFF" w:themeFill="background1"/>
          <w:lang w:eastAsia="ja-JP"/>
        </w:rPr>
        <w:t xml:space="preserve"> in case of default. </w:t>
      </w:r>
      <w:r w:rsidR="00966EE2" w:rsidRPr="00B008A6">
        <w:rPr>
          <w:rFonts w:cs="Arial"/>
          <w:i/>
          <w:sz w:val="20"/>
          <w:shd w:val="clear" w:color="auto" w:fill="FFFFFF" w:themeFill="background1"/>
          <w:lang w:eastAsia="ja-JP"/>
        </w:rPr>
        <w:t xml:space="preserve">While ability to secure rental income for an extended period from a tenant under default is </w:t>
      </w:r>
      <w:r w:rsidR="002873F1" w:rsidRPr="00B008A6">
        <w:rPr>
          <w:rFonts w:cs="Arial"/>
          <w:i/>
          <w:sz w:val="20"/>
          <w:shd w:val="clear" w:color="auto" w:fill="FFFFFF" w:themeFill="background1"/>
          <w:lang w:eastAsia="ja-JP"/>
        </w:rPr>
        <w:t xml:space="preserve">challenging, </w:t>
      </w:r>
      <w:r w:rsidR="00814E95" w:rsidRPr="00B008A6">
        <w:rPr>
          <w:rFonts w:cs="Arial"/>
          <w:i/>
          <w:sz w:val="20"/>
          <w:shd w:val="clear" w:color="auto" w:fill="FFFFFF" w:themeFill="background1"/>
          <w:lang w:eastAsia="ja-JP"/>
        </w:rPr>
        <w:t>we will have the ability to retain the security deposit</w:t>
      </w:r>
      <w:r w:rsidR="002873F1" w:rsidRPr="00B008A6">
        <w:rPr>
          <w:rFonts w:cs="Arial"/>
          <w:i/>
          <w:sz w:val="20"/>
          <w:shd w:val="clear" w:color="auto" w:fill="FFFFFF" w:themeFill="background1"/>
          <w:lang w:eastAsia="ja-JP"/>
        </w:rPr>
        <w:t xml:space="preserve"> which can </w:t>
      </w:r>
      <w:r w:rsidR="00CE0EE3" w:rsidRPr="00B008A6">
        <w:rPr>
          <w:rFonts w:cs="Arial"/>
          <w:i/>
          <w:sz w:val="20"/>
          <w:shd w:val="clear" w:color="auto" w:fill="FFFFFF" w:themeFill="background1"/>
          <w:lang w:eastAsia="ja-JP"/>
        </w:rPr>
        <w:t xml:space="preserve">be used to </w:t>
      </w:r>
      <w:r w:rsidR="002873F1" w:rsidRPr="00B008A6">
        <w:rPr>
          <w:rFonts w:cs="Arial"/>
          <w:i/>
          <w:sz w:val="20"/>
          <w:shd w:val="clear" w:color="auto" w:fill="FFFFFF" w:themeFill="background1"/>
          <w:lang w:eastAsia="ja-JP"/>
        </w:rPr>
        <w:t xml:space="preserve">cover the reinstatement </w:t>
      </w:r>
      <w:r w:rsidR="00EF4163" w:rsidRPr="00B008A6">
        <w:rPr>
          <w:rFonts w:cs="Arial"/>
          <w:i/>
          <w:sz w:val="20"/>
          <w:shd w:val="clear" w:color="auto" w:fill="FFFFFF" w:themeFill="background1"/>
          <w:lang w:eastAsia="ja-JP"/>
        </w:rPr>
        <w:t>of the existing fit-out.</w:t>
      </w:r>
      <w:r w:rsidR="00814E95" w:rsidRPr="00B008A6">
        <w:rPr>
          <w:rFonts w:cs="Arial"/>
          <w:i/>
          <w:sz w:val="20"/>
          <w:shd w:val="clear" w:color="auto" w:fill="FFFFFF" w:themeFill="background1"/>
          <w:lang w:eastAsia="ja-JP"/>
        </w:rPr>
        <w:t xml:space="preserve"> </w:t>
      </w:r>
    </w:p>
    <w:p w14:paraId="4CBA0D7B" w14:textId="77777777" w:rsidR="00254851" w:rsidRDefault="00254851" w:rsidP="00BD50F6">
      <w:pPr>
        <w:jc w:val="both"/>
        <w:rPr>
          <w:rFonts w:cs="Arial"/>
          <w:i/>
          <w:color w:val="FF0000"/>
          <w:sz w:val="20"/>
        </w:rPr>
      </w:pPr>
    </w:p>
    <w:tbl>
      <w:tblPr>
        <w:tblStyle w:val="TableGrid"/>
        <w:tblW w:w="9776" w:type="dxa"/>
        <w:tblLook w:val="04A0" w:firstRow="1" w:lastRow="0" w:firstColumn="1" w:lastColumn="0" w:noHBand="0" w:noVBand="1"/>
      </w:tblPr>
      <w:tblGrid>
        <w:gridCol w:w="9776"/>
      </w:tblGrid>
      <w:tr w:rsidR="00A30F16" w:rsidRPr="0063674D" w14:paraId="1A0936D2" w14:textId="77777777">
        <w:tc>
          <w:tcPr>
            <w:tcW w:w="9776" w:type="dxa"/>
            <w:shd w:val="clear" w:color="auto" w:fill="021D49"/>
          </w:tcPr>
          <w:p w14:paraId="61A535AE" w14:textId="77777777" w:rsidR="00A30F16" w:rsidRPr="0063674D" w:rsidRDefault="00A30F16">
            <w:pPr>
              <w:rPr>
                <w:b/>
                <w:bCs/>
                <w:lang w:val="fr-FR"/>
              </w:rPr>
            </w:pPr>
            <w:r w:rsidRPr="0063674D">
              <w:rPr>
                <w:b/>
                <w:bCs/>
                <w:lang w:val="fr-FR"/>
              </w:rPr>
              <w:t xml:space="preserve">OCCUPIER </w:t>
            </w:r>
            <w:r>
              <w:rPr>
                <w:b/>
                <w:bCs/>
                <w:lang w:val="fr-FR"/>
              </w:rPr>
              <w:t>EXCLUSIONS</w:t>
            </w:r>
          </w:p>
        </w:tc>
      </w:tr>
      <w:tr w:rsidR="00A30F16" w14:paraId="10EAB34B" w14:textId="77777777">
        <w:tc>
          <w:tcPr>
            <w:tcW w:w="9776" w:type="dxa"/>
            <w:shd w:val="clear" w:color="auto" w:fill="D9D9D9" w:themeFill="background1" w:themeFillShade="D9"/>
          </w:tcPr>
          <w:p w14:paraId="6E88CB43" w14:textId="77777777" w:rsidR="00A30F16" w:rsidRDefault="00A30F16">
            <w:pPr>
              <w:rPr>
                <w:b/>
              </w:rPr>
            </w:pPr>
            <w:r>
              <w:rPr>
                <w:b/>
              </w:rPr>
              <w:t xml:space="preserve">How do the activities of the occupier meet compliance with Savills IM’s Exclusions Policy? </w:t>
            </w:r>
          </w:p>
        </w:tc>
      </w:tr>
      <w:tr w:rsidR="00A30F16" w:rsidRPr="0063674D" w14:paraId="1B02503A" w14:textId="77777777">
        <w:trPr>
          <w:trHeight w:val="966"/>
        </w:trPr>
        <w:tc>
          <w:tcPr>
            <w:tcW w:w="9776" w:type="dxa"/>
            <w:shd w:val="clear" w:color="auto" w:fill="FFFFFF" w:themeFill="background1"/>
          </w:tcPr>
          <w:p w14:paraId="16ECF1BB" w14:textId="0CFE8918" w:rsidR="00A30F16" w:rsidRPr="0063674D" w:rsidRDefault="00742C3C">
            <w:pPr>
              <w:rPr>
                <w:bCs/>
                <w:i/>
                <w:iCs/>
                <w:color w:val="FF0000"/>
              </w:rPr>
            </w:pPr>
            <w:r w:rsidRPr="00B008A6">
              <w:rPr>
                <w:bCs/>
                <w:i/>
                <w:iCs/>
                <w:color w:val="141414" w:themeColor="text1"/>
              </w:rPr>
              <w:t>T</w:t>
            </w:r>
            <w:r w:rsidR="00A30F16" w:rsidRPr="00B008A6">
              <w:rPr>
                <w:bCs/>
                <w:i/>
                <w:iCs/>
                <w:color w:val="141414" w:themeColor="text1"/>
              </w:rPr>
              <w:t xml:space="preserve">he occupier is </w:t>
            </w:r>
            <w:r w:rsidRPr="00B008A6">
              <w:rPr>
                <w:bCs/>
                <w:i/>
                <w:iCs/>
                <w:color w:val="141414" w:themeColor="text1"/>
              </w:rPr>
              <w:t xml:space="preserve">not </w:t>
            </w:r>
            <w:r w:rsidR="00A30F16" w:rsidRPr="00B008A6">
              <w:rPr>
                <w:bCs/>
                <w:i/>
                <w:iCs/>
                <w:color w:val="141414" w:themeColor="text1"/>
              </w:rPr>
              <w:t xml:space="preserve">engaged in any activity which could pose a risk to compliance with our exclusions policy. </w:t>
            </w:r>
          </w:p>
        </w:tc>
      </w:tr>
    </w:tbl>
    <w:p w14:paraId="658532BD" w14:textId="77777777" w:rsidR="000C20AE" w:rsidRDefault="000C20AE" w:rsidP="00BD50F6">
      <w:pPr>
        <w:jc w:val="both"/>
        <w:rPr>
          <w:rFonts w:cs="Arial"/>
          <w:color w:val="FF0000"/>
          <w:sz w:val="20"/>
        </w:rPr>
      </w:pPr>
    </w:p>
    <w:p w14:paraId="6CCBB9D3" w14:textId="72E7B50D" w:rsidR="00632C18" w:rsidRPr="00B008A6" w:rsidRDefault="00787210" w:rsidP="00BD50F6">
      <w:pPr>
        <w:jc w:val="both"/>
        <w:rPr>
          <w:rFonts w:cs="Arial"/>
          <w:i/>
          <w:iCs/>
          <w:sz w:val="20"/>
          <w:u w:val="single"/>
          <w:lang w:eastAsia="ja-JP"/>
        </w:rPr>
      </w:pPr>
      <w:r w:rsidRPr="00B008A6">
        <w:rPr>
          <w:rFonts w:cs="Arial"/>
          <w:i/>
          <w:iCs/>
          <w:sz w:val="20"/>
          <w:u w:val="single"/>
          <w:lang w:eastAsia="ja-JP"/>
        </w:rPr>
        <w:t>Potential to re-tenant/reposition the asset (d</w:t>
      </w:r>
      <w:r w:rsidR="00EE69AB" w:rsidRPr="00B008A6">
        <w:rPr>
          <w:rFonts w:cs="Arial"/>
          <w:i/>
          <w:iCs/>
          <w:sz w:val="20"/>
          <w:u w:val="single"/>
          <w:lang w:eastAsia="ja-JP"/>
        </w:rPr>
        <w:t>ownside</w:t>
      </w:r>
      <w:r w:rsidR="00BD1B46" w:rsidRPr="00B008A6">
        <w:rPr>
          <w:rFonts w:cs="Arial"/>
          <w:i/>
          <w:iCs/>
          <w:sz w:val="20"/>
          <w:u w:val="single"/>
          <w:lang w:eastAsia="ja-JP"/>
        </w:rPr>
        <w:t xml:space="preserve"> scenario</w:t>
      </w:r>
      <w:r w:rsidRPr="00B008A6">
        <w:rPr>
          <w:rFonts w:cs="Arial"/>
          <w:i/>
          <w:iCs/>
          <w:sz w:val="20"/>
          <w:u w:val="single"/>
          <w:lang w:eastAsia="ja-JP"/>
        </w:rPr>
        <w:t>)</w:t>
      </w:r>
      <w:r w:rsidR="00BD1B46" w:rsidRPr="00B008A6">
        <w:rPr>
          <w:rFonts w:cs="Arial"/>
          <w:i/>
          <w:iCs/>
          <w:sz w:val="20"/>
          <w:u w:val="single"/>
          <w:lang w:eastAsia="ja-JP"/>
        </w:rPr>
        <w:t>:</w:t>
      </w:r>
    </w:p>
    <w:p w14:paraId="307CDA34" w14:textId="77777777" w:rsidR="00787210" w:rsidRPr="00B008A6" w:rsidRDefault="00787210" w:rsidP="00BD50F6">
      <w:pPr>
        <w:jc w:val="both"/>
        <w:rPr>
          <w:rFonts w:cs="Arial"/>
          <w:sz w:val="20"/>
          <w:lang w:eastAsia="ja-JP"/>
        </w:rPr>
      </w:pPr>
    </w:p>
    <w:p w14:paraId="1A1E42D0" w14:textId="23B59414" w:rsidR="00F92CE4" w:rsidRPr="00B008A6" w:rsidRDefault="00632E02" w:rsidP="00BD50F6">
      <w:pPr>
        <w:jc w:val="both"/>
        <w:rPr>
          <w:rFonts w:cs="Arial"/>
          <w:i/>
          <w:iCs/>
          <w:sz w:val="20"/>
          <w:lang w:eastAsia="ja-JP"/>
        </w:rPr>
      </w:pPr>
      <w:r w:rsidRPr="00B008A6">
        <w:rPr>
          <w:rFonts w:cs="Arial"/>
          <w:i/>
          <w:iCs/>
          <w:sz w:val="20"/>
          <w:lang w:eastAsia="ja-JP"/>
        </w:rPr>
        <w:t>T</w:t>
      </w:r>
      <w:r w:rsidR="00D93811" w:rsidRPr="00B008A6">
        <w:rPr>
          <w:rFonts w:cs="Arial"/>
          <w:i/>
          <w:iCs/>
          <w:sz w:val="20"/>
          <w:lang w:eastAsia="ja-JP"/>
        </w:rPr>
        <w:t>he risk of credit default by both</w:t>
      </w:r>
      <w:r w:rsidR="001E7B4C" w:rsidRPr="00B008A6">
        <w:rPr>
          <w:rFonts w:cs="Arial"/>
          <w:i/>
          <w:iCs/>
          <w:sz w:val="20"/>
          <w:lang w:eastAsia="ja-JP"/>
        </w:rPr>
        <w:t xml:space="preserve"> the tenant and its creditor is deemed </w:t>
      </w:r>
      <w:r w:rsidR="00E74327" w:rsidRPr="00B008A6">
        <w:rPr>
          <w:rFonts w:cs="Arial"/>
          <w:i/>
          <w:iCs/>
          <w:sz w:val="20"/>
          <w:lang w:eastAsia="ja-JP"/>
        </w:rPr>
        <w:t>limited and highly unlikely</w:t>
      </w:r>
      <w:r w:rsidRPr="00B008A6">
        <w:rPr>
          <w:rFonts w:cs="Arial"/>
          <w:i/>
          <w:iCs/>
          <w:sz w:val="20"/>
          <w:lang w:eastAsia="ja-JP"/>
        </w:rPr>
        <w:t xml:space="preserve">. However, </w:t>
      </w:r>
      <w:r w:rsidR="00B56DF0" w:rsidRPr="00B008A6">
        <w:rPr>
          <w:rFonts w:cs="Arial"/>
          <w:i/>
          <w:iCs/>
          <w:sz w:val="20"/>
          <w:lang w:eastAsia="ja-JP"/>
        </w:rPr>
        <w:t>the impact of such an event on</w:t>
      </w:r>
      <w:r w:rsidR="00704F01" w:rsidRPr="00B008A6">
        <w:rPr>
          <w:rFonts w:cs="Arial"/>
          <w:i/>
          <w:iCs/>
          <w:sz w:val="20"/>
          <w:lang w:eastAsia="ja-JP"/>
        </w:rPr>
        <w:t xml:space="preserve"> the investment returns is </w:t>
      </w:r>
      <w:r w:rsidR="00D66100" w:rsidRPr="00B008A6">
        <w:rPr>
          <w:rFonts w:cs="Arial"/>
          <w:i/>
          <w:iCs/>
          <w:sz w:val="20"/>
          <w:lang w:eastAsia="ja-JP"/>
        </w:rPr>
        <w:t xml:space="preserve">mitigated </w:t>
      </w:r>
      <w:r w:rsidR="008029E4">
        <w:rPr>
          <w:rFonts w:cs="Arial"/>
          <w:i/>
          <w:iCs/>
          <w:sz w:val="20"/>
          <w:lang w:eastAsia="ja-JP"/>
        </w:rPr>
        <w:t xml:space="preserve">to a large extent </w:t>
      </w:r>
      <w:r w:rsidR="00D66100" w:rsidRPr="00B008A6">
        <w:rPr>
          <w:rFonts w:cs="Arial"/>
          <w:i/>
          <w:iCs/>
          <w:sz w:val="20"/>
          <w:lang w:eastAsia="ja-JP"/>
        </w:rPr>
        <w:t>by the</w:t>
      </w:r>
      <w:r w:rsidR="00DB16C6" w:rsidRPr="00B008A6">
        <w:rPr>
          <w:rFonts w:cs="Arial"/>
          <w:i/>
          <w:iCs/>
          <w:sz w:val="20"/>
          <w:lang w:eastAsia="ja-JP"/>
        </w:rPr>
        <w:t xml:space="preserve"> ability to</w:t>
      </w:r>
      <w:r w:rsidR="003B5009" w:rsidRPr="00B008A6">
        <w:rPr>
          <w:rFonts w:cs="Arial"/>
          <w:i/>
          <w:iCs/>
          <w:sz w:val="20"/>
          <w:lang w:eastAsia="ja-JP"/>
        </w:rPr>
        <w:t xml:space="preserve"> re-lease or reposition the property.</w:t>
      </w:r>
    </w:p>
    <w:p w14:paraId="078493FD" w14:textId="50939381" w:rsidR="00021150" w:rsidRPr="00B008A6" w:rsidRDefault="00537084" w:rsidP="00537084">
      <w:pPr>
        <w:pStyle w:val="ListParagraph"/>
        <w:numPr>
          <w:ilvl w:val="0"/>
          <w:numId w:val="44"/>
        </w:numPr>
        <w:rPr>
          <w:rFonts w:cs="Arial"/>
          <w:i/>
          <w:iCs/>
        </w:rPr>
      </w:pPr>
      <w:r w:rsidRPr="00B008A6">
        <w:rPr>
          <w:rFonts w:cs="Arial"/>
          <w:i/>
          <w:iCs/>
          <w:lang w:eastAsia="ja-JP"/>
        </w:rPr>
        <w:t>The property could be re</w:t>
      </w:r>
      <w:r w:rsidR="00D842EE" w:rsidRPr="00B008A6">
        <w:rPr>
          <w:rFonts w:cs="Arial"/>
          <w:i/>
          <w:iCs/>
          <w:lang w:eastAsia="ja-JP"/>
        </w:rPr>
        <w:t xml:space="preserve">-leased in its entirety to an alternative hospital tenant. St Luke’s and its guarantor are obligated </w:t>
      </w:r>
      <w:r w:rsidR="00E9132B" w:rsidRPr="00B008A6">
        <w:rPr>
          <w:rFonts w:cs="Arial"/>
          <w:i/>
          <w:iCs/>
          <w:lang w:eastAsia="ja-JP"/>
        </w:rPr>
        <w:t>to pay full reinstatement costs. Nonetheless,</w:t>
      </w:r>
      <w:r w:rsidR="00C35EFD" w:rsidRPr="00B008A6">
        <w:rPr>
          <w:rFonts w:cs="Arial"/>
          <w:i/>
          <w:iCs/>
          <w:lang w:eastAsia="ja-JP"/>
        </w:rPr>
        <w:t xml:space="preserve"> capex relating to reinstatement is not expected to exceed the 12-month rental deposit</w:t>
      </w:r>
      <w:r w:rsidR="00AB16CD" w:rsidRPr="00B008A6">
        <w:rPr>
          <w:rFonts w:cs="Arial"/>
          <w:i/>
          <w:iCs/>
          <w:lang w:eastAsia="ja-JP"/>
        </w:rPr>
        <w:t xml:space="preserve">. Moreover, a replacement tenant may elect to retain some or </w:t>
      </w:r>
      <w:proofErr w:type="gramStart"/>
      <w:r w:rsidR="00AB16CD" w:rsidRPr="00B008A6">
        <w:rPr>
          <w:rFonts w:cs="Arial"/>
          <w:i/>
          <w:iCs/>
          <w:lang w:eastAsia="ja-JP"/>
        </w:rPr>
        <w:t>all of</w:t>
      </w:r>
      <w:proofErr w:type="gramEnd"/>
      <w:r w:rsidR="00AB16CD" w:rsidRPr="00B008A6">
        <w:rPr>
          <w:rFonts w:cs="Arial"/>
          <w:i/>
          <w:iCs/>
          <w:lang w:eastAsia="ja-JP"/>
        </w:rPr>
        <w:t xml:space="preserve"> the existing fit-out to </w:t>
      </w:r>
      <w:r w:rsidR="002E39AF" w:rsidRPr="00B008A6">
        <w:rPr>
          <w:rFonts w:cs="Arial"/>
          <w:i/>
          <w:iCs/>
          <w:lang w:eastAsia="ja-JP"/>
        </w:rPr>
        <w:t>achieve material cost savings.</w:t>
      </w:r>
      <w:r w:rsidR="00FC7BFE">
        <w:rPr>
          <w:rFonts w:cs="Arial"/>
          <w:i/>
          <w:iCs/>
          <w:lang w:eastAsia="ja-JP"/>
        </w:rPr>
        <w:t xml:space="preserve"> </w:t>
      </w:r>
      <w:r w:rsidR="009F4DB7" w:rsidRPr="002F15E2">
        <w:rPr>
          <w:rFonts w:cs="Arial"/>
          <w:i/>
          <w:iCs/>
          <w:lang w:eastAsia="ja-JP"/>
        </w:rPr>
        <w:t xml:space="preserve">An alternative </w:t>
      </w:r>
      <w:r w:rsidR="003C0DB0" w:rsidRPr="002F15E2">
        <w:rPr>
          <w:rFonts w:cs="Arial"/>
          <w:i/>
          <w:iCs/>
          <w:lang w:eastAsia="ja-JP"/>
        </w:rPr>
        <w:t>operator</w:t>
      </w:r>
      <w:r w:rsidR="00EE7252" w:rsidRPr="002F15E2">
        <w:rPr>
          <w:rFonts w:cs="Arial"/>
          <w:i/>
          <w:iCs/>
          <w:lang w:eastAsia="ja-JP"/>
        </w:rPr>
        <w:t xml:space="preserve"> may be </w:t>
      </w:r>
      <w:r w:rsidR="00EF07FE" w:rsidRPr="002F15E2">
        <w:rPr>
          <w:rFonts w:cs="Arial"/>
          <w:i/>
          <w:iCs/>
          <w:lang w:eastAsia="ja-JP"/>
        </w:rPr>
        <w:t xml:space="preserve">another St Luke’s </w:t>
      </w:r>
      <w:r w:rsidR="00EF07FE" w:rsidRPr="00B008A6">
        <w:rPr>
          <w:rFonts w:cs="Arial"/>
          <w:i/>
          <w:lang w:eastAsia="ja-JP"/>
        </w:rPr>
        <w:t>affiliate</w:t>
      </w:r>
      <w:r w:rsidR="193A3136" w:rsidRPr="00B008A6">
        <w:rPr>
          <w:rFonts w:cs="Arial"/>
          <w:i/>
          <w:iCs/>
          <w:lang w:eastAsia="ja-JP"/>
        </w:rPr>
        <w:t>,</w:t>
      </w:r>
      <w:r w:rsidR="00EF07FE" w:rsidRPr="002F15E2">
        <w:rPr>
          <w:rFonts w:cs="Arial"/>
          <w:i/>
          <w:iCs/>
          <w:lang w:eastAsia="ja-JP"/>
        </w:rPr>
        <w:t xml:space="preserve"> or</w:t>
      </w:r>
      <w:r w:rsidR="007204E2" w:rsidRPr="002F15E2">
        <w:rPr>
          <w:rFonts w:cs="Arial"/>
          <w:i/>
          <w:iCs/>
          <w:lang w:eastAsia="ja-JP"/>
        </w:rPr>
        <w:t xml:space="preserve"> an operator introduced by them</w:t>
      </w:r>
      <w:r w:rsidR="00621FC2" w:rsidRPr="002F15E2">
        <w:rPr>
          <w:rFonts w:cs="Arial"/>
          <w:i/>
          <w:iCs/>
          <w:lang w:eastAsia="ja-JP"/>
        </w:rPr>
        <w:t>, given their position as guarantor.</w:t>
      </w:r>
      <w:r w:rsidR="00621FC2">
        <w:rPr>
          <w:rFonts w:cs="Arial"/>
          <w:i/>
          <w:iCs/>
          <w:lang w:eastAsia="ja-JP"/>
        </w:rPr>
        <w:t xml:space="preserve"> </w:t>
      </w:r>
    </w:p>
    <w:p w14:paraId="63B3C981" w14:textId="7FA85E53" w:rsidR="0060574A" w:rsidRPr="00B008A6" w:rsidRDefault="00021150" w:rsidP="00537084">
      <w:pPr>
        <w:pStyle w:val="ListParagraph"/>
        <w:numPr>
          <w:ilvl w:val="0"/>
          <w:numId w:val="44"/>
        </w:numPr>
        <w:rPr>
          <w:rFonts w:cs="Arial"/>
          <w:i/>
          <w:iCs/>
        </w:rPr>
      </w:pPr>
      <w:r w:rsidRPr="00B008A6">
        <w:rPr>
          <w:rFonts w:cs="Arial"/>
          <w:i/>
          <w:iCs/>
          <w:lang w:eastAsia="ja-JP"/>
        </w:rPr>
        <w:t>The property could be repositioned as a multi-tenant property.</w:t>
      </w:r>
      <w:r w:rsidR="00B06D77" w:rsidRPr="00B008A6">
        <w:rPr>
          <w:rFonts w:cs="Arial"/>
          <w:i/>
          <w:iCs/>
          <w:lang w:eastAsia="ja-JP"/>
        </w:rPr>
        <w:t xml:space="preserve"> </w:t>
      </w:r>
      <w:r w:rsidR="00031791" w:rsidRPr="00B008A6">
        <w:rPr>
          <w:rFonts w:cs="Arial"/>
          <w:i/>
          <w:iCs/>
          <w:lang w:eastAsia="ja-JP"/>
        </w:rPr>
        <w:t>The property is currently zoned under</w:t>
      </w:r>
      <w:r w:rsidR="001A1CBA" w:rsidRPr="00B008A6">
        <w:rPr>
          <w:rFonts w:cs="Arial"/>
          <w:i/>
          <w:iCs/>
          <w:lang w:eastAsia="ja-JP"/>
        </w:rPr>
        <w:t xml:space="preserve"> healthcare/medical </w:t>
      </w:r>
      <w:proofErr w:type="gramStart"/>
      <w:r w:rsidR="001A1CBA" w:rsidRPr="00B008A6">
        <w:rPr>
          <w:rFonts w:cs="Arial"/>
          <w:i/>
          <w:iCs/>
          <w:lang w:eastAsia="ja-JP"/>
        </w:rPr>
        <w:t>use</w:t>
      </w:r>
      <w:r w:rsidR="00B5043B" w:rsidRPr="00B008A6">
        <w:rPr>
          <w:rFonts w:cs="Arial"/>
          <w:i/>
          <w:iCs/>
          <w:lang w:eastAsia="ja-JP"/>
        </w:rPr>
        <w:t>,</w:t>
      </w:r>
      <w:proofErr w:type="gramEnd"/>
      <w:r w:rsidR="00B5043B" w:rsidRPr="00B008A6">
        <w:rPr>
          <w:rFonts w:cs="Arial"/>
          <w:i/>
          <w:iCs/>
          <w:lang w:eastAsia="ja-JP"/>
        </w:rPr>
        <w:t xml:space="preserve"> therefore our downside assumption is that the tenant base would be</w:t>
      </w:r>
      <w:r w:rsidR="001352AA" w:rsidRPr="00B008A6">
        <w:rPr>
          <w:rFonts w:cs="Arial"/>
          <w:i/>
          <w:iCs/>
          <w:lang w:eastAsia="ja-JP"/>
        </w:rPr>
        <w:t xml:space="preserve"> </w:t>
      </w:r>
      <w:r w:rsidR="001240CA">
        <w:rPr>
          <w:rFonts w:cs="Arial"/>
          <w:i/>
          <w:iCs/>
          <w:lang w:eastAsia="ja-JP"/>
        </w:rPr>
        <w:t xml:space="preserve">predominantly </w:t>
      </w:r>
      <w:r w:rsidR="001352AA" w:rsidRPr="00B008A6">
        <w:rPr>
          <w:rFonts w:cs="Arial"/>
          <w:i/>
          <w:iCs/>
          <w:lang w:eastAsia="ja-JP"/>
        </w:rPr>
        <w:t>clinics</w:t>
      </w:r>
      <w:r w:rsidR="00880EAE">
        <w:rPr>
          <w:rFonts w:cs="Arial"/>
          <w:i/>
          <w:iCs/>
          <w:lang w:eastAsia="ja-JP"/>
        </w:rPr>
        <w:t xml:space="preserve"> (i.e. a ‘medical mall’)</w:t>
      </w:r>
      <w:r w:rsidR="001352AA" w:rsidRPr="00B008A6">
        <w:rPr>
          <w:rFonts w:cs="Arial"/>
          <w:i/>
          <w:iCs/>
          <w:lang w:eastAsia="ja-JP"/>
        </w:rPr>
        <w:t xml:space="preserve">, with </w:t>
      </w:r>
      <w:r w:rsidR="00080C30">
        <w:rPr>
          <w:rFonts w:cs="Arial"/>
          <w:i/>
          <w:iCs/>
          <w:lang w:eastAsia="ja-JP"/>
        </w:rPr>
        <w:t xml:space="preserve">some </w:t>
      </w:r>
      <w:r w:rsidR="001352AA" w:rsidRPr="00B008A6">
        <w:rPr>
          <w:rFonts w:cs="Arial"/>
          <w:i/>
          <w:iCs/>
          <w:lang w:eastAsia="ja-JP"/>
        </w:rPr>
        <w:t>office use</w:t>
      </w:r>
      <w:r w:rsidR="00B117E7" w:rsidRPr="00B008A6">
        <w:rPr>
          <w:rFonts w:cs="Arial"/>
          <w:i/>
          <w:iCs/>
          <w:lang w:eastAsia="ja-JP"/>
        </w:rPr>
        <w:t xml:space="preserve"> allowable under existing zoning </w:t>
      </w:r>
      <w:r w:rsidR="00F13DCC" w:rsidRPr="00B008A6">
        <w:rPr>
          <w:rFonts w:cs="Arial"/>
          <w:i/>
          <w:iCs/>
          <w:lang w:eastAsia="ja-JP"/>
        </w:rPr>
        <w:t>rules</w:t>
      </w:r>
      <w:r w:rsidR="00B117E7" w:rsidRPr="00B008A6">
        <w:rPr>
          <w:rFonts w:cs="Arial"/>
          <w:i/>
          <w:iCs/>
          <w:lang w:eastAsia="ja-JP"/>
        </w:rPr>
        <w:t>.</w:t>
      </w:r>
      <w:r w:rsidR="003625C9" w:rsidRPr="00B008A6">
        <w:rPr>
          <w:rFonts w:cs="Arial"/>
          <w:i/>
          <w:iCs/>
          <w:lang w:eastAsia="ja-JP"/>
        </w:rPr>
        <w:t xml:space="preserve"> </w:t>
      </w:r>
      <w:r w:rsidR="00A503DB" w:rsidRPr="00B008A6">
        <w:rPr>
          <w:rFonts w:cs="Arial"/>
          <w:i/>
          <w:iCs/>
          <w:lang w:eastAsia="ja-JP"/>
        </w:rPr>
        <w:t xml:space="preserve">Related capex is </w:t>
      </w:r>
      <w:r w:rsidR="000444BC" w:rsidRPr="00B008A6">
        <w:rPr>
          <w:rFonts w:cs="Arial"/>
          <w:i/>
          <w:iCs/>
          <w:lang w:eastAsia="ja-JP"/>
        </w:rPr>
        <w:t>not expected to exceed the 12-month rental deposit.</w:t>
      </w:r>
      <w:r w:rsidR="000E7F75" w:rsidRPr="00B008A6">
        <w:rPr>
          <w:rFonts w:cs="Arial"/>
          <w:i/>
          <w:iCs/>
          <w:lang w:eastAsia="ja-JP"/>
        </w:rPr>
        <w:t xml:space="preserve"> </w:t>
      </w:r>
      <w:r w:rsidR="000B37E4" w:rsidRPr="00B008A6">
        <w:rPr>
          <w:rFonts w:cs="Arial"/>
          <w:i/>
          <w:iCs/>
          <w:lang w:eastAsia="ja-JP"/>
        </w:rPr>
        <w:t>Please see Appendix for</w:t>
      </w:r>
      <w:r w:rsidR="00EC3B6D" w:rsidRPr="00B008A6">
        <w:rPr>
          <w:rFonts w:cs="Arial"/>
          <w:i/>
          <w:iCs/>
          <w:lang w:eastAsia="ja-JP"/>
        </w:rPr>
        <w:t xml:space="preserve"> indicative downside </w:t>
      </w:r>
      <w:r w:rsidR="0060574A" w:rsidRPr="00B008A6">
        <w:rPr>
          <w:rFonts w:cs="Arial"/>
          <w:i/>
          <w:iCs/>
          <w:lang w:eastAsia="ja-JP"/>
        </w:rPr>
        <w:t>scenario returns.</w:t>
      </w:r>
    </w:p>
    <w:p w14:paraId="458AB9A2" w14:textId="2FD81B03" w:rsidR="00BD1B46" w:rsidRPr="00B008A6" w:rsidRDefault="00026B78" w:rsidP="00B008A6">
      <w:pPr>
        <w:pStyle w:val="ListParagraph"/>
        <w:numPr>
          <w:ilvl w:val="0"/>
          <w:numId w:val="44"/>
        </w:numPr>
        <w:rPr>
          <w:rFonts w:cs="Arial"/>
          <w:i/>
          <w:iCs/>
        </w:rPr>
      </w:pPr>
      <w:r w:rsidRPr="00B008A6">
        <w:rPr>
          <w:rFonts w:cs="Arial"/>
          <w:i/>
          <w:iCs/>
          <w:lang w:eastAsia="ja-JP"/>
        </w:rPr>
        <w:t xml:space="preserve">Change of use to </w:t>
      </w:r>
      <w:r w:rsidR="00EC4757">
        <w:rPr>
          <w:rFonts w:cs="Arial"/>
          <w:i/>
          <w:iCs/>
          <w:lang w:eastAsia="ja-JP"/>
        </w:rPr>
        <w:t>full</w:t>
      </w:r>
      <w:r w:rsidRPr="00B008A6">
        <w:rPr>
          <w:rFonts w:cs="Arial"/>
          <w:i/>
          <w:iCs/>
          <w:lang w:eastAsia="ja-JP"/>
        </w:rPr>
        <w:t xml:space="preserve"> office</w:t>
      </w:r>
      <w:r w:rsidR="00EC4757">
        <w:rPr>
          <w:rFonts w:cs="Arial"/>
          <w:i/>
          <w:iCs/>
          <w:lang w:eastAsia="ja-JP"/>
        </w:rPr>
        <w:t xml:space="preserve"> use</w:t>
      </w:r>
      <w:r w:rsidRPr="00B008A6">
        <w:rPr>
          <w:rFonts w:cs="Arial"/>
          <w:i/>
          <w:iCs/>
          <w:lang w:eastAsia="ja-JP"/>
        </w:rPr>
        <w:t xml:space="preserve"> may be permitted by Chuo Ward upon application.</w:t>
      </w:r>
      <w:r w:rsidR="00CF3C42" w:rsidRPr="00B008A6">
        <w:rPr>
          <w:rFonts w:cs="Arial"/>
          <w:i/>
          <w:iCs/>
          <w:lang w:eastAsia="ja-JP"/>
        </w:rPr>
        <w:t xml:space="preserve"> </w:t>
      </w:r>
      <w:r w:rsidR="00D95D13" w:rsidRPr="00B008A6">
        <w:rPr>
          <w:rFonts w:cs="Arial"/>
          <w:i/>
          <w:iCs/>
          <w:lang w:eastAsia="ja-JP"/>
        </w:rPr>
        <w:t xml:space="preserve">However, this </w:t>
      </w:r>
      <w:r w:rsidR="00B8472E">
        <w:rPr>
          <w:rFonts w:cs="Arial"/>
          <w:i/>
          <w:iCs/>
          <w:lang w:eastAsia="ja-JP"/>
        </w:rPr>
        <w:t xml:space="preserve">is uncertain and </w:t>
      </w:r>
      <w:r w:rsidR="00942EAF">
        <w:rPr>
          <w:rFonts w:cs="Arial"/>
          <w:i/>
          <w:iCs/>
          <w:lang w:eastAsia="ja-JP"/>
        </w:rPr>
        <w:t>is not an assumption</w:t>
      </w:r>
      <w:r w:rsidR="00D95D13" w:rsidRPr="00B008A6">
        <w:rPr>
          <w:rFonts w:cs="Arial"/>
          <w:i/>
          <w:iCs/>
          <w:lang w:eastAsia="ja-JP"/>
        </w:rPr>
        <w:t xml:space="preserve"> </w:t>
      </w:r>
      <w:r w:rsidR="00254145">
        <w:rPr>
          <w:rFonts w:cs="Arial"/>
          <w:i/>
          <w:iCs/>
          <w:lang w:eastAsia="ja-JP"/>
        </w:rPr>
        <w:t xml:space="preserve">within </w:t>
      </w:r>
      <w:r w:rsidR="00D95D13" w:rsidRPr="00B008A6">
        <w:rPr>
          <w:rFonts w:cs="Arial"/>
          <w:i/>
          <w:iCs/>
          <w:lang w:eastAsia="ja-JP"/>
        </w:rPr>
        <w:t>our downside scenario</w:t>
      </w:r>
      <w:r w:rsidR="00CF3C42" w:rsidRPr="00B008A6">
        <w:rPr>
          <w:rFonts w:cs="Arial"/>
          <w:i/>
          <w:iCs/>
          <w:lang w:eastAsia="ja-JP"/>
        </w:rPr>
        <w:t>.</w:t>
      </w:r>
      <w:r w:rsidR="00D842EE" w:rsidRPr="00B008A6">
        <w:rPr>
          <w:rFonts w:cs="Arial"/>
          <w:i/>
          <w:iCs/>
          <w:lang w:eastAsia="ja-JP"/>
        </w:rPr>
        <w:t xml:space="preserve"> </w:t>
      </w:r>
      <w:r w:rsidR="00D66100" w:rsidRPr="00B008A6">
        <w:rPr>
          <w:rFonts w:cs="Arial"/>
          <w:i/>
          <w:iCs/>
          <w:lang w:eastAsia="ja-JP"/>
        </w:rPr>
        <w:t xml:space="preserve"> </w:t>
      </w:r>
    </w:p>
    <w:p w14:paraId="451A76EF" w14:textId="77777777" w:rsidR="00632C18" w:rsidRDefault="00632C18" w:rsidP="00BD50F6">
      <w:pPr>
        <w:jc w:val="both"/>
        <w:rPr>
          <w:rFonts w:cs="Arial"/>
          <w:color w:val="FF0000"/>
          <w:sz w:val="20"/>
        </w:rPr>
      </w:pPr>
    </w:p>
    <w:p w14:paraId="13C05C7C" w14:textId="77777777" w:rsidR="00632C18" w:rsidRPr="000C20AE" w:rsidRDefault="00632C18" w:rsidP="00BD50F6">
      <w:pPr>
        <w:jc w:val="both"/>
        <w:rPr>
          <w:rFonts w:cs="Arial"/>
          <w:color w:val="FF0000"/>
          <w:sz w:val="20"/>
        </w:rPr>
      </w:pPr>
    </w:p>
    <w:p w14:paraId="7C52A312" w14:textId="77777777" w:rsidR="006A449A" w:rsidRPr="00D55032" w:rsidRDefault="006A449A" w:rsidP="004A6E7C">
      <w:pPr>
        <w:pStyle w:val="ListParagraph"/>
        <w:numPr>
          <w:ilvl w:val="1"/>
          <w:numId w:val="27"/>
        </w:numPr>
        <w:ind w:left="680" w:hanging="680"/>
        <w:rPr>
          <w:rStyle w:val="MainHeadingChar"/>
          <w:rFonts w:eastAsiaTheme="minorHAnsi"/>
          <w:sz w:val="24"/>
          <w:szCs w:val="22"/>
        </w:rPr>
      </w:pPr>
      <w:bookmarkStart w:id="199" w:name="_Hlk36036814"/>
      <w:r w:rsidRPr="00D55032">
        <w:rPr>
          <w:rStyle w:val="MainHeadingChar"/>
          <w:rFonts w:eastAsiaTheme="minorHAnsi"/>
          <w:sz w:val="24"/>
          <w:szCs w:val="22"/>
        </w:rPr>
        <w:t xml:space="preserve">Investor &amp; </w:t>
      </w:r>
      <w:proofErr w:type="gramStart"/>
      <w:r w:rsidRPr="00D55032">
        <w:rPr>
          <w:rStyle w:val="MainHeadingChar"/>
          <w:rFonts w:eastAsiaTheme="minorHAnsi"/>
          <w:sz w:val="24"/>
          <w:szCs w:val="22"/>
        </w:rPr>
        <w:t>Non Exec.</w:t>
      </w:r>
      <w:proofErr w:type="gramEnd"/>
      <w:r w:rsidRPr="00D55032">
        <w:rPr>
          <w:rStyle w:val="MainHeadingChar"/>
          <w:rFonts w:eastAsiaTheme="minorHAnsi"/>
          <w:sz w:val="24"/>
          <w:szCs w:val="22"/>
        </w:rPr>
        <w:t xml:space="preserve"> Advisor issues</w:t>
      </w:r>
    </w:p>
    <w:bookmarkEnd w:id="199"/>
    <w:p w14:paraId="0946DA29" w14:textId="77777777" w:rsidR="006A449A" w:rsidRPr="006D7375" w:rsidRDefault="006A449A" w:rsidP="006A449A">
      <w:pPr>
        <w:jc w:val="both"/>
        <w:rPr>
          <w:i/>
          <w:color w:val="FF0000"/>
          <w:sz w:val="20"/>
        </w:rPr>
      </w:pPr>
    </w:p>
    <w:p w14:paraId="150E06FF" w14:textId="72D11C6F" w:rsidR="005218BC" w:rsidRDefault="005218BC" w:rsidP="005218BC">
      <w:pPr>
        <w:jc w:val="both"/>
        <w:rPr>
          <w:i/>
          <w:sz w:val="20"/>
        </w:rPr>
      </w:pPr>
      <w:r w:rsidRPr="00E068F2">
        <w:rPr>
          <w:rFonts w:hint="eastAsia"/>
          <w:i/>
          <w:sz w:val="20"/>
        </w:rPr>
        <w:t xml:space="preserve">Given </w:t>
      </w:r>
      <w:r w:rsidRPr="00E068F2">
        <w:rPr>
          <w:i/>
          <w:sz w:val="20"/>
        </w:rPr>
        <w:t>the quality of the asset and the location,</w:t>
      </w:r>
      <w:r w:rsidR="00330CE5">
        <w:rPr>
          <w:i/>
          <w:sz w:val="20"/>
        </w:rPr>
        <w:t xml:space="preserve"> </w:t>
      </w:r>
      <w:r>
        <w:rPr>
          <w:i/>
          <w:sz w:val="20"/>
        </w:rPr>
        <w:t xml:space="preserve">stabilized net yield </w:t>
      </w:r>
      <w:proofErr w:type="gramStart"/>
      <w:r>
        <w:rPr>
          <w:i/>
          <w:sz w:val="20"/>
        </w:rPr>
        <w:t>in excess of</w:t>
      </w:r>
      <w:proofErr w:type="gramEnd"/>
      <w:r>
        <w:rPr>
          <w:i/>
          <w:sz w:val="20"/>
        </w:rPr>
        <w:t xml:space="preserve"> 4%, as well as the attractive pricing derived from the seller’s special situation, the fund </w:t>
      </w:r>
      <w:r w:rsidRPr="00DC7501">
        <w:rPr>
          <w:rFonts w:hint="eastAsia"/>
          <w:i/>
          <w:sz w:val="20"/>
        </w:rPr>
        <w:t>investor</w:t>
      </w:r>
      <w:r>
        <w:rPr>
          <w:i/>
          <w:sz w:val="20"/>
        </w:rPr>
        <w:t>s</w:t>
      </w:r>
      <w:r w:rsidRPr="00DC7501">
        <w:rPr>
          <w:rFonts w:hint="eastAsia"/>
          <w:i/>
          <w:sz w:val="20"/>
        </w:rPr>
        <w:t xml:space="preserve"> </w:t>
      </w:r>
      <w:r>
        <w:rPr>
          <w:i/>
          <w:sz w:val="20"/>
        </w:rPr>
        <w:t>are expected to be supportive of the transaction</w:t>
      </w:r>
      <w:r w:rsidRPr="00DC7501">
        <w:rPr>
          <w:rFonts w:hint="eastAsia"/>
          <w:i/>
          <w:sz w:val="20"/>
        </w:rPr>
        <w:t>.</w:t>
      </w:r>
      <w:r>
        <w:rPr>
          <w:i/>
          <w:sz w:val="20"/>
        </w:rPr>
        <w:t xml:space="preserve"> </w:t>
      </w:r>
    </w:p>
    <w:p w14:paraId="562F2347" w14:textId="77777777" w:rsidR="005218BC" w:rsidRPr="004F3ADC" w:rsidRDefault="005218BC" w:rsidP="005218BC">
      <w:pPr>
        <w:jc w:val="both"/>
        <w:rPr>
          <w:i/>
          <w:sz w:val="20"/>
        </w:rPr>
      </w:pPr>
    </w:p>
    <w:p w14:paraId="69692EEF" w14:textId="77777777" w:rsidR="005218BC" w:rsidRDefault="005218BC" w:rsidP="005218BC">
      <w:pPr>
        <w:jc w:val="both"/>
        <w:rPr>
          <w:i/>
          <w:sz w:val="20"/>
        </w:rPr>
      </w:pPr>
      <w:r>
        <w:rPr>
          <w:i/>
          <w:sz w:val="20"/>
        </w:rPr>
        <w:t>There are no issues raised by this transaction in terms of fund criteria or conflicts which require Advisory Committee approval.</w:t>
      </w:r>
    </w:p>
    <w:p w14:paraId="6BDC4512" w14:textId="77777777" w:rsidR="006A449A" w:rsidRDefault="006A449A" w:rsidP="00824FB3">
      <w:pPr>
        <w:pStyle w:val="Heading2"/>
        <w:numPr>
          <w:ilvl w:val="0"/>
          <w:numId w:val="0"/>
        </w:numPr>
        <w:spacing w:before="0"/>
        <w:ind w:left="567"/>
        <w:rPr>
          <w:sz w:val="22"/>
        </w:rPr>
      </w:pPr>
    </w:p>
    <w:p w14:paraId="2A454160" w14:textId="77777777" w:rsidR="00466983" w:rsidRPr="0072318C" w:rsidRDefault="00466983" w:rsidP="00BD50F6">
      <w:pPr>
        <w:jc w:val="both"/>
        <w:rPr>
          <w:sz w:val="20"/>
        </w:rPr>
      </w:pPr>
    </w:p>
    <w:p w14:paraId="5BD2E309" w14:textId="62038767" w:rsidR="00D25CCC" w:rsidRDefault="00D25CCC" w:rsidP="004A6E7C">
      <w:pPr>
        <w:pStyle w:val="ListParagraph"/>
        <w:numPr>
          <w:ilvl w:val="0"/>
          <w:numId w:val="27"/>
        </w:numPr>
        <w:ind w:left="680" w:hanging="680"/>
        <w:rPr>
          <w:rStyle w:val="MainHeadingChar"/>
          <w:rFonts w:eastAsiaTheme="minorHAnsi"/>
          <w:color w:val="021D49"/>
        </w:rPr>
      </w:pPr>
      <w:r w:rsidRPr="000A40D1">
        <w:rPr>
          <w:rStyle w:val="MainHeadingChar"/>
          <w:rFonts w:eastAsiaTheme="minorHAnsi"/>
          <w:color w:val="021D49"/>
        </w:rPr>
        <w:t xml:space="preserve">Investment Compliance </w:t>
      </w:r>
    </w:p>
    <w:p w14:paraId="3C6E736D" w14:textId="77777777" w:rsidR="006F0578" w:rsidRPr="000A40D1" w:rsidRDefault="006F0578" w:rsidP="006F0578">
      <w:pPr>
        <w:pStyle w:val="ListParagraph"/>
        <w:ind w:left="680"/>
        <w:rPr>
          <w:rStyle w:val="MainHeadingChar"/>
          <w:rFonts w:eastAsiaTheme="minorHAnsi"/>
          <w:color w:val="021D49"/>
        </w:rPr>
      </w:pPr>
    </w:p>
    <w:p w14:paraId="17AC5356" w14:textId="39E50950" w:rsidR="00D25CCC" w:rsidRPr="00D55032" w:rsidRDefault="00D25CCC"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Client investment</w:t>
      </w:r>
      <w:r w:rsidR="00440883">
        <w:rPr>
          <w:rStyle w:val="MainHeadingChar"/>
          <w:rFonts w:eastAsiaTheme="minorHAnsi"/>
          <w:sz w:val="24"/>
          <w:szCs w:val="22"/>
        </w:rPr>
        <w:t xml:space="preserve"> guidelines or</w:t>
      </w:r>
      <w:r w:rsidRPr="00D55032">
        <w:rPr>
          <w:rStyle w:val="MainHeadingChar"/>
          <w:rFonts w:eastAsiaTheme="minorHAnsi"/>
          <w:sz w:val="24"/>
          <w:szCs w:val="22"/>
        </w:rPr>
        <w:t xml:space="preserve"> restrictions </w:t>
      </w:r>
    </w:p>
    <w:p w14:paraId="0730E748" w14:textId="77777777" w:rsidR="00D25CCC" w:rsidRPr="00D25CCC" w:rsidRDefault="00D25CCC" w:rsidP="00824FB3"/>
    <w:p w14:paraId="2C54941F" w14:textId="77777777" w:rsidR="000F43BC" w:rsidRPr="00D25CCC" w:rsidRDefault="000F43BC" w:rsidP="000F43BC"/>
    <w:tbl>
      <w:tblPr>
        <w:tblStyle w:val="TableGrid"/>
        <w:tblW w:w="9747" w:type="dxa"/>
        <w:tblLook w:val="04A0" w:firstRow="1" w:lastRow="0" w:firstColumn="1" w:lastColumn="0" w:noHBand="0" w:noVBand="1"/>
      </w:tblPr>
      <w:tblGrid>
        <w:gridCol w:w="4727"/>
        <w:gridCol w:w="2466"/>
        <w:gridCol w:w="2554"/>
      </w:tblGrid>
      <w:tr w:rsidR="000F43BC" w:rsidRPr="007D5803" w14:paraId="466A2B76" w14:textId="77777777" w:rsidTr="0008710A">
        <w:trPr>
          <w:tblHeader/>
        </w:trPr>
        <w:tc>
          <w:tcPr>
            <w:tcW w:w="4727" w:type="dxa"/>
            <w:shd w:val="clear" w:color="auto" w:fill="021D49"/>
          </w:tcPr>
          <w:p w14:paraId="43C3443A" w14:textId="77777777" w:rsidR="000F43BC" w:rsidRPr="007D5803" w:rsidRDefault="000F43BC" w:rsidP="0008710A">
            <w:pPr>
              <w:rPr>
                <w:b/>
                <w:i/>
                <w:iCs/>
              </w:rPr>
            </w:pPr>
            <w:r w:rsidRPr="007D5803">
              <w:rPr>
                <w:b/>
                <w:i/>
                <w:iCs/>
              </w:rPr>
              <w:t xml:space="preserve">Guideline and/or restriction </w:t>
            </w:r>
          </w:p>
        </w:tc>
        <w:tc>
          <w:tcPr>
            <w:tcW w:w="2466" w:type="dxa"/>
            <w:shd w:val="clear" w:color="auto" w:fill="021D49"/>
          </w:tcPr>
          <w:p w14:paraId="351D2C2E" w14:textId="77777777" w:rsidR="000F43BC" w:rsidRPr="007D5803" w:rsidRDefault="000F43BC" w:rsidP="0008710A">
            <w:pPr>
              <w:rPr>
                <w:b/>
                <w:i/>
                <w:iCs/>
              </w:rPr>
            </w:pPr>
            <w:r w:rsidRPr="007D5803">
              <w:rPr>
                <w:b/>
                <w:i/>
                <w:iCs/>
              </w:rPr>
              <w:t>Transaction within guideline and/or restriction:</w:t>
            </w:r>
          </w:p>
          <w:p w14:paraId="3B34A2A6" w14:textId="77777777" w:rsidR="000F43BC" w:rsidRPr="007D5803" w:rsidRDefault="000F43BC" w:rsidP="0008710A">
            <w:pPr>
              <w:rPr>
                <w:b/>
                <w:i/>
                <w:iCs/>
              </w:rPr>
            </w:pPr>
            <w:r w:rsidRPr="007D5803">
              <w:rPr>
                <w:b/>
                <w:i/>
                <w:iCs/>
              </w:rPr>
              <w:t xml:space="preserve"> Yes / No</w:t>
            </w:r>
          </w:p>
        </w:tc>
        <w:tc>
          <w:tcPr>
            <w:tcW w:w="2554" w:type="dxa"/>
            <w:shd w:val="clear" w:color="auto" w:fill="021D49"/>
          </w:tcPr>
          <w:p w14:paraId="6D508E26" w14:textId="77777777" w:rsidR="000F43BC" w:rsidRPr="007D5803" w:rsidRDefault="000F43BC" w:rsidP="0008710A">
            <w:pPr>
              <w:rPr>
                <w:i/>
                <w:iCs/>
              </w:rPr>
            </w:pPr>
            <w:r w:rsidRPr="007D5803">
              <w:rPr>
                <w:b/>
                <w:i/>
                <w:iCs/>
              </w:rPr>
              <w:t>Comments</w:t>
            </w:r>
          </w:p>
        </w:tc>
      </w:tr>
      <w:tr w:rsidR="000F43BC" w:rsidRPr="007D5803" w14:paraId="2421AA52" w14:textId="77777777" w:rsidTr="0008710A">
        <w:trPr>
          <w:trHeight w:val="118"/>
        </w:trPr>
        <w:tc>
          <w:tcPr>
            <w:tcW w:w="9747" w:type="dxa"/>
            <w:gridSpan w:val="3"/>
          </w:tcPr>
          <w:p w14:paraId="721217D2" w14:textId="77777777" w:rsidR="000F43BC" w:rsidRPr="00A2329D" w:rsidRDefault="000F43BC" w:rsidP="0008710A">
            <w:pPr>
              <w:rPr>
                <w:b/>
                <w:i/>
                <w:iCs/>
                <w:lang w:val="en-US"/>
              </w:rPr>
            </w:pPr>
          </w:p>
          <w:p w14:paraId="3B28B7D8" w14:textId="77777777" w:rsidR="000F43BC" w:rsidRPr="007D5803" w:rsidRDefault="000F43BC" w:rsidP="0008710A">
            <w:pPr>
              <w:rPr>
                <w:b/>
                <w:i/>
                <w:iCs/>
              </w:rPr>
            </w:pPr>
            <w:r w:rsidRPr="007D5803">
              <w:rPr>
                <w:b/>
                <w:i/>
                <w:iCs/>
              </w:rPr>
              <w:t>Sub-Fund A (Conventional)</w:t>
            </w:r>
          </w:p>
        </w:tc>
      </w:tr>
      <w:tr w:rsidR="000F43BC" w:rsidRPr="007D5803" w14:paraId="0CF786EB" w14:textId="77777777" w:rsidTr="0008710A">
        <w:tc>
          <w:tcPr>
            <w:tcW w:w="4727" w:type="dxa"/>
            <w:vAlign w:val="center"/>
          </w:tcPr>
          <w:p w14:paraId="3A8FBEE4" w14:textId="77777777" w:rsidR="000F43BC" w:rsidRPr="007D5803" w:rsidRDefault="000F43BC" w:rsidP="0008710A">
            <w:pPr>
              <w:rPr>
                <w:bCs/>
                <w:i/>
                <w:iCs/>
              </w:rPr>
            </w:pPr>
            <w:r w:rsidRPr="007D5803">
              <w:rPr>
                <w:bCs/>
                <w:i/>
                <w:iCs/>
              </w:rPr>
              <w:t xml:space="preserve">The Fund, at any time, not to invest more than 20% of GAV outside of Japan, Australia, Singapore, South </w:t>
            </w:r>
            <w:proofErr w:type="gramStart"/>
            <w:r w:rsidRPr="007D5803">
              <w:rPr>
                <w:bCs/>
                <w:i/>
                <w:iCs/>
              </w:rPr>
              <w:t>Korea</w:t>
            </w:r>
            <w:proofErr w:type="gramEnd"/>
            <w:r w:rsidRPr="007D5803">
              <w:rPr>
                <w:bCs/>
                <w:i/>
                <w:iCs/>
              </w:rPr>
              <w:t xml:space="preserve"> and Hong Kong</w:t>
            </w:r>
          </w:p>
        </w:tc>
        <w:tc>
          <w:tcPr>
            <w:tcW w:w="2466" w:type="dxa"/>
            <w:vAlign w:val="center"/>
          </w:tcPr>
          <w:p w14:paraId="379B0606" w14:textId="77777777" w:rsidR="000F43BC" w:rsidRPr="007D5803" w:rsidRDefault="000F43BC" w:rsidP="0008710A">
            <w:pPr>
              <w:jc w:val="center"/>
              <w:rPr>
                <w:bCs/>
                <w:i/>
                <w:iCs/>
              </w:rPr>
            </w:pPr>
            <w:r w:rsidRPr="007D5803">
              <w:rPr>
                <w:bCs/>
                <w:i/>
                <w:iCs/>
              </w:rPr>
              <w:t>Yes</w:t>
            </w:r>
          </w:p>
        </w:tc>
        <w:tc>
          <w:tcPr>
            <w:tcW w:w="2554" w:type="dxa"/>
            <w:vAlign w:val="center"/>
          </w:tcPr>
          <w:p w14:paraId="5142DBCF" w14:textId="77777777" w:rsidR="000F43BC" w:rsidRPr="007D5803" w:rsidRDefault="000F43BC" w:rsidP="0008710A">
            <w:pPr>
              <w:rPr>
                <w:bCs/>
                <w:i/>
                <w:iCs/>
              </w:rPr>
            </w:pPr>
            <w:r>
              <w:rPr>
                <w:bCs/>
                <w:i/>
                <w:iCs/>
              </w:rPr>
              <w:t>Investment in Japan</w:t>
            </w:r>
          </w:p>
        </w:tc>
      </w:tr>
      <w:tr w:rsidR="000F43BC" w:rsidRPr="007D5803" w14:paraId="1272795F" w14:textId="77777777" w:rsidTr="0008710A">
        <w:tc>
          <w:tcPr>
            <w:tcW w:w="4727" w:type="dxa"/>
            <w:vAlign w:val="center"/>
          </w:tcPr>
          <w:p w14:paraId="0EFF9C5F" w14:textId="77777777" w:rsidR="000F43BC" w:rsidRPr="007D5803" w:rsidRDefault="000F43BC" w:rsidP="0008710A">
            <w:pPr>
              <w:rPr>
                <w:bCs/>
                <w:i/>
                <w:iCs/>
              </w:rPr>
            </w:pPr>
            <w:r w:rsidRPr="007D5803">
              <w:rPr>
                <w:bCs/>
                <w:i/>
                <w:iCs/>
              </w:rPr>
              <w:t xml:space="preserve">The Fund, at any time, shall not invest more than 20% of its GAV in China, Malaysia, Thailand, Vietnam, </w:t>
            </w:r>
            <w:proofErr w:type="gramStart"/>
            <w:r w:rsidRPr="007D5803">
              <w:rPr>
                <w:bCs/>
                <w:i/>
                <w:iCs/>
              </w:rPr>
              <w:t>Indonesia</w:t>
            </w:r>
            <w:proofErr w:type="gramEnd"/>
            <w:r w:rsidRPr="007D5803">
              <w:rPr>
                <w:bCs/>
                <w:i/>
                <w:iCs/>
              </w:rPr>
              <w:t xml:space="preserve"> and New Zealand</w:t>
            </w:r>
          </w:p>
        </w:tc>
        <w:tc>
          <w:tcPr>
            <w:tcW w:w="2466" w:type="dxa"/>
            <w:vAlign w:val="center"/>
          </w:tcPr>
          <w:p w14:paraId="7F1EA86C" w14:textId="77777777" w:rsidR="000F43BC" w:rsidRPr="007D5803" w:rsidRDefault="000F43BC" w:rsidP="0008710A">
            <w:pPr>
              <w:jc w:val="center"/>
              <w:rPr>
                <w:bCs/>
                <w:i/>
                <w:iCs/>
              </w:rPr>
            </w:pPr>
            <w:r w:rsidRPr="007D5803">
              <w:rPr>
                <w:bCs/>
                <w:i/>
                <w:iCs/>
              </w:rPr>
              <w:t>Yes</w:t>
            </w:r>
          </w:p>
        </w:tc>
        <w:tc>
          <w:tcPr>
            <w:tcW w:w="2554" w:type="dxa"/>
            <w:vAlign w:val="center"/>
          </w:tcPr>
          <w:p w14:paraId="5630351D" w14:textId="77777777" w:rsidR="000F43BC" w:rsidRPr="007D5803" w:rsidRDefault="000F43BC" w:rsidP="0008710A">
            <w:pPr>
              <w:rPr>
                <w:bCs/>
                <w:i/>
                <w:iCs/>
              </w:rPr>
            </w:pPr>
            <w:r>
              <w:rPr>
                <w:bCs/>
                <w:i/>
                <w:iCs/>
              </w:rPr>
              <w:t>Investment in Japan</w:t>
            </w:r>
          </w:p>
        </w:tc>
      </w:tr>
      <w:tr w:rsidR="000F43BC" w:rsidRPr="007D5803" w14:paraId="6A736D97" w14:textId="77777777" w:rsidTr="0008710A">
        <w:trPr>
          <w:trHeight w:val="323"/>
        </w:trPr>
        <w:tc>
          <w:tcPr>
            <w:tcW w:w="4727" w:type="dxa"/>
            <w:vAlign w:val="center"/>
          </w:tcPr>
          <w:p w14:paraId="4CA6F133" w14:textId="77777777" w:rsidR="000F43BC" w:rsidRPr="007D5803" w:rsidRDefault="000F43BC" w:rsidP="0008710A">
            <w:pPr>
              <w:rPr>
                <w:bCs/>
                <w:i/>
                <w:iCs/>
              </w:rPr>
            </w:pPr>
            <w:r w:rsidRPr="007D5803">
              <w:rPr>
                <w:bCs/>
                <w:i/>
                <w:iCs/>
              </w:rPr>
              <w:t>No Single Asset shall exceed 20% of GAV</w:t>
            </w:r>
          </w:p>
        </w:tc>
        <w:tc>
          <w:tcPr>
            <w:tcW w:w="2466" w:type="dxa"/>
            <w:vAlign w:val="center"/>
          </w:tcPr>
          <w:p w14:paraId="3B801A81" w14:textId="77777777" w:rsidR="000F43BC" w:rsidRPr="007D5803" w:rsidRDefault="000F43BC" w:rsidP="0008710A">
            <w:pPr>
              <w:jc w:val="center"/>
              <w:rPr>
                <w:bCs/>
                <w:i/>
                <w:iCs/>
              </w:rPr>
            </w:pPr>
            <w:r>
              <w:rPr>
                <w:bCs/>
                <w:i/>
                <w:iCs/>
              </w:rPr>
              <w:t>Yes</w:t>
            </w:r>
          </w:p>
        </w:tc>
        <w:tc>
          <w:tcPr>
            <w:tcW w:w="2554" w:type="dxa"/>
            <w:vAlign w:val="center"/>
          </w:tcPr>
          <w:p w14:paraId="3C858CB2" w14:textId="4059267B" w:rsidR="000F43BC" w:rsidRPr="007D5803" w:rsidRDefault="000E6808" w:rsidP="0008710A">
            <w:pPr>
              <w:rPr>
                <w:bCs/>
                <w:i/>
                <w:iCs/>
              </w:rPr>
            </w:pPr>
            <w:r>
              <w:rPr>
                <w:bCs/>
                <w:i/>
                <w:iCs/>
              </w:rPr>
              <w:t xml:space="preserve">Saint would comprise </w:t>
            </w:r>
            <w:ins w:id="200" w:author="Percival Gee" w:date="2023-09-01T14:46:00Z">
              <w:r w:rsidR="002C5BFB">
                <w:rPr>
                  <w:i/>
                  <w:iCs/>
                </w:rPr>
                <w:t>5.3</w:t>
              </w:r>
            </w:ins>
            <w:r>
              <w:rPr>
                <w:bCs/>
                <w:i/>
                <w:iCs/>
              </w:rPr>
              <w:t xml:space="preserve">% of </w:t>
            </w:r>
            <w:r w:rsidR="00567C36">
              <w:rPr>
                <w:bCs/>
                <w:i/>
                <w:iCs/>
              </w:rPr>
              <w:t xml:space="preserve">current GAV </w:t>
            </w:r>
          </w:p>
        </w:tc>
      </w:tr>
      <w:tr w:rsidR="000F43BC" w:rsidRPr="007D5803" w14:paraId="72C6239F" w14:textId="77777777" w:rsidTr="0008710A">
        <w:tc>
          <w:tcPr>
            <w:tcW w:w="4727" w:type="dxa"/>
            <w:vAlign w:val="center"/>
          </w:tcPr>
          <w:p w14:paraId="69402D65" w14:textId="1AF5D482" w:rsidR="000F43BC" w:rsidRPr="007D5803" w:rsidRDefault="000F43BC" w:rsidP="0008710A">
            <w:pPr>
              <w:rPr>
                <w:bCs/>
                <w:i/>
                <w:iCs/>
              </w:rPr>
            </w:pPr>
            <w:r w:rsidRPr="007D5803">
              <w:rPr>
                <w:bCs/>
                <w:i/>
                <w:iCs/>
              </w:rPr>
              <w:t xml:space="preserve">The Fund, at any time (beyond investment period), shall not invest more than </w:t>
            </w:r>
            <w:r w:rsidR="00C979D9">
              <w:rPr>
                <w:bCs/>
                <w:i/>
                <w:iCs/>
              </w:rPr>
              <w:t>55</w:t>
            </w:r>
            <w:r w:rsidRPr="007D5803">
              <w:rPr>
                <w:bCs/>
                <w:i/>
                <w:iCs/>
              </w:rPr>
              <w:t>% of GAV in any one country</w:t>
            </w:r>
          </w:p>
        </w:tc>
        <w:tc>
          <w:tcPr>
            <w:tcW w:w="2466" w:type="dxa"/>
            <w:vAlign w:val="center"/>
          </w:tcPr>
          <w:p w14:paraId="5E1A58FA" w14:textId="77777777" w:rsidR="000F43BC" w:rsidRPr="007D5803" w:rsidRDefault="000F43BC" w:rsidP="0008710A">
            <w:pPr>
              <w:jc w:val="center"/>
              <w:rPr>
                <w:bCs/>
                <w:i/>
                <w:iCs/>
              </w:rPr>
            </w:pPr>
            <w:r w:rsidRPr="007D5803">
              <w:rPr>
                <w:bCs/>
                <w:i/>
                <w:iCs/>
              </w:rPr>
              <w:t>Yes</w:t>
            </w:r>
          </w:p>
        </w:tc>
        <w:tc>
          <w:tcPr>
            <w:tcW w:w="2554" w:type="dxa"/>
            <w:vAlign w:val="center"/>
          </w:tcPr>
          <w:p w14:paraId="33D44E21" w14:textId="15E901C7" w:rsidR="000F43BC" w:rsidRPr="007D5803" w:rsidRDefault="00E67B72" w:rsidP="0008710A">
            <w:pPr>
              <w:rPr>
                <w:bCs/>
                <w:i/>
                <w:iCs/>
              </w:rPr>
            </w:pPr>
            <w:r>
              <w:rPr>
                <w:bCs/>
                <w:i/>
                <w:iCs/>
              </w:rPr>
              <w:t xml:space="preserve">Investment in Japan would account </w:t>
            </w:r>
            <w:r w:rsidRPr="00951A6F">
              <w:rPr>
                <w:bCs/>
                <w:i/>
                <w:iCs/>
                <w:rPrChange w:id="201" w:author="Will Johnson" w:date="2023-09-01T14:20:00Z">
                  <w:rPr>
                    <w:bCs/>
                    <w:i/>
                    <w:iCs/>
                    <w:highlight w:val="yellow"/>
                  </w:rPr>
                </w:rPrChange>
              </w:rPr>
              <w:t xml:space="preserve">for </w:t>
            </w:r>
            <w:ins w:id="202" w:author="Percival Gee" w:date="2023-09-01T14:46:00Z">
              <w:r w:rsidR="00C42088">
                <w:rPr>
                  <w:i/>
                </w:rPr>
                <w:t>35</w:t>
              </w:r>
            </w:ins>
            <w:r>
              <w:rPr>
                <w:bCs/>
                <w:i/>
                <w:iCs/>
              </w:rPr>
              <w:t>% of Fund GAV</w:t>
            </w:r>
          </w:p>
        </w:tc>
      </w:tr>
      <w:tr w:rsidR="000F43BC" w:rsidRPr="007D5803" w14:paraId="0BD33D91" w14:textId="77777777" w:rsidTr="0008710A">
        <w:tc>
          <w:tcPr>
            <w:tcW w:w="4727" w:type="dxa"/>
            <w:vAlign w:val="center"/>
          </w:tcPr>
          <w:p w14:paraId="36519096" w14:textId="77777777" w:rsidR="000F43BC" w:rsidRPr="007D5803" w:rsidRDefault="000F43BC" w:rsidP="0008710A">
            <w:pPr>
              <w:rPr>
                <w:bCs/>
                <w:i/>
                <w:iCs/>
              </w:rPr>
            </w:pPr>
            <w:r w:rsidRPr="007D5803">
              <w:rPr>
                <w:bCs/>
                <w:i/>
                <w:iCs/>
              </w:rPr>
              <w:t>No more than 15% of the Fund’s consolidated rental income shall be attributable to one tenant or several tenants which form part of the same group (excluding Gov Tenants)</w:t>
            </w:r>
          </w:p>
        </w:tc>
        <w:tc>
          <w:tcPr>
            <w:tcW w:w="2466" w:type="dxa"/>
            <w:vAlign w:val="center"/>
          </w:tcPr>
          <w:p w14:paraId="72248DDA" w14:textId="77777777" w:rsidR="000F43BC" w:rsidRPr="007D5803" w:rsidRDefault="000F43BC" w:rsidP="0008710A">
            <w:pPr>
              <w:jc w:val="center"/>
              <w:rPr>
                <w:bCs/>
                <w:i/>
                <w:iCs/>
              </w:rPr>
            </w:pPr>
            <w:r>
              <w:rPr>
                <w:bCs/>
                <w:i/>
                <w:iCs/>
              </w:rPr>
              <w:t>Yes</w:t>
            </w:r>
          </w:p>
        </w:tc>
        <w:tc>
          <w:tcPr>
            <w:tcW w:w="2554" w:type="dxa"/>
            <w:vAlign w:val="center"/>
          </w:tcPr>
          <w:p w14:paraId="7F62C958" w14:textId="4AC9D9C1" w:rsidR="000F43BC" w:rsidRPr="007D5803" w:rsidRDefault="004025AC" w:rsidP="0008710A">
            <w:pPr>
              <w:rPr>
                <w:bCs/>
                <w:i/>
                <w:iCs/>
              </w:rPr>
            </w:pPr>
            <w:commentRangeStart w:id="203"/>
            <w:r>
              <w:rPr>
                <w:bCs/>
                <w:i/>
                <w:iCs/>
              </w:rPr>
              <w:t xml:space="preserve">St Catherines would be </w:t>
            </w:r>
            <w:r w:rsidR="00BF3072" w:rsidRPr="00076C0B">
              <w:rPr>
                <w:bCs/>
                <w:i/>
                <w:iCs/>
                <w:rPrChange w:id="204" w:author="Will Johnson" w:date="2023-09-01T14:31:00Z">
                  <w:rPr>
                    <w:bCs/>
                    <w:i/>
                    <w:iCs/>
                    <w:highlight w:val="yellow"/>
                  </w:rPr>
                </w:rPrChange>
              </w:rPr>
              <w:t>~</w:t>
            </w:r>
            <w:ins w:id="205" w:author="Percival Gee" w:date="2023-09-01T13:26:00Z">
              <w:r w:rsidR="00987FE9">
                <w:rPr>
                  <w:i/>
                  <w:iCs/>
                </w:rPr>
                <w:t>3.0</w:t>
              </w:r>
            </w:ins>
            <w:r w:rsidR="00E67B72">
              <w:rPr>
                <w:bCs/>
                <w:i/>
                <w:iCs/>
              </w:rPr>
              <w:t xml:space="preserve">% of Fund </w:t>
            </w:r>
            <w:r>
              <w:rPr>
                <w:bCs/>
                <w:i/>
                <w:iCs/>
              </w:rPr>
              <w:t>consolidated rental income</w:t>
            </w:r>
            <w:commentRangeEnd w:id="203"/>
            <w:r w:rsidR="00BC3DC5">
              <w:rPr>
                <w:rStyle w:val="CommentReference"/>
                <w:rFonts w:eastAsiaTheme="minorEastAsia" w:cstheme="minorBidi"/>
                <w:lang w:eastAsia="en-US"/>
              </w:rPr>
              <w:commentReference w:id="203"/>
            </w:r>
          </w:p>
        </w:tc>
      </w:tr>
      <w:tr w:rsidR="000F43BC" w:rsidRPr="007D5803" w14:paraId="0751F527" w14:textId="77777777" w:rsidTr="0008710A">
        <w:tc>
          <w:tcPr>
            <w:tcW w:w="4727" w:type="dxa"/>
            <w:vAlign w:val="center"/>
          </w:tcPr>
          <w:p w14:paraId="41ED9C3F" w14:textId="77777777" w:rsidR="000F43BC" w:rsidRPr="007D5803" w:rsidRDefault="000F43BC" w:rsidP="0008710A">
            <w:pPr>
              <w:rPr>
                <w:bCs/>
                <w:i/>
                <w:iCs/>
              </w:rPr>
            </w:pPr>
            <w:r w:rsidRPr="007D5803">
              <w:rPr>
                <w:bCs/>
                <w:i/>
                <w:iCs/>
              </w:rPr>
              <w:t xml:space="preserve">Any investments which constitute development projects </w:t>
            </w:r>
            <w:proofErr w:type="gramStart"/>
            <w:r w:rsidRPr="007D5803">
              <w:rPr>
                <w:bCs/>
                <w:i/>
                <w:iCs/>
              </w:rPr>
              <w:t>shall at all times</w:t>
            </w:r>
            <w:proofErr w:type="gramEnd"/>
            <w:r w:rsidRPr="007D5803">
              <w:rPr>
                <w:bCs/>
                <w:i/>
                <w:iCs/>
              </w:rPr>
              <w:t xml:space="preserve"> be limited to forward commitments or forward funding projects where Fund is not undertaking development itself</w:t>
            </w:r>
          </w:p>
        </w:tc>
        <w:tc>
          <w:tcPr>
            <w:tcW w:w="2466" w:type="dxa"/>
            <w:vAlign w:val="center"/>
          </w:tcPr>
          <w:p w14:paraId="538FFC0B" w14:textId="43B952B8" w:rsidR="000F43BC" w:rsidRPr="007D5803" w:rsidRDefault="0005045A" w:rsidP="0008710A">
            <w:pPr>
              <w:jc w:val="center"/>
              <w:rPr>
                <w:bCs/>
                <w:i/>
                <w:iCs/>
              </w:rPr>
            </w:pPr>
            <w:r>
              <w:rPr>
                <w:bCs/>
                <w:i/>
                <w:iCs/>
              </w:rPr>
              <w:t>N/A</w:t>
            </w:r>
          </w:p>
        </w:tc>
        <w:tc>
          <w:tcPr>
            <w:tcW w:w="2554" w:type="dxa"/>
            <w:vAlign w:val="center"/>
          </w:tcPr>
          <w:p w14:paraId="55C5260F" w14:textId="77777777" w:rsidR="000F43BC" w:rsidRPr="007D5803" w:rsidRDefault="000F43BC" w:rsidP="0008710A">
            <w:pPr>
              <w:rPr>
                <w:bCs/>
                <w:i/>
                <w:iCs/>
              </w:rPr>
            </w:pPr>
            <w:r w:rsidRPr="007D5803">
              <w:rPr>
                <w:bCs/>
                <w:i/>
                <w:iCs/>
              </w:rPr>
              <w:t>Not a development project</w:t>
            </w:r>
          </w:p>
        </w:tc>
      </w:tr>
      <w:tr w:rsidR="000F43BC" w:rsidRPr="007D5803" w14:paraId="56C24B1E" w14:textId="77777777" w:rsidTr="0008710A">
        <w:tc>
          <w:tcPr>
            <w:tcW w:w="4727" w:type="dxa"/>
            <w:vAlign w:val="center"/>
          </w:tcPr>
          <w:p w14:paraId="6E369BA0" w14:textId="77777777" w:rsidR="000F43BC" w:rsidRPr="007D5803" w:rsidRDefault="000F43BC" w:rsidP="0008710A">
            <w:pPr>
              <w:rPr>
                <w:bCs/>
                <w:i/>
                <w:iCs/>
              </w:rPr>
            </w:pPr>
            <w:r w:rsidRPr="007D5803">
              <w:rPr>
                <w:bCs/>
                <w:i/>
                <w:iCs/>
              </w:rPr>
              <w:t>Permitted development investments shall not, at any time, exceed 15% of the Fund’s GAV</w:t>
            </w:r>
          </w:p>
        </w:tc>
        <w:tc>
          <w:tcPr>
            <w:tcW w:w="2466" w:type="dxa"/>
            <w:vAlign w:val="center"/>
          </w:tcPr>
          <w:p w14:paraId="3FFD4DC0" w14:textId="37A72D78" w:rsidR="000F43BC" w:rsidRPr="007D5803" w:rsidRDefault="0005045A" w:rsidP="0008710A">
            <w:pPr>
              <w:jc w:val="center"/>
              <w:rPr>
                <w:bCs/>
                <w:i/>
                <w:iCs/>
              </w:rPr>
            </w:pPr>
            <w:r>
              <w:rPr>
                <w:bCs/>
                <w:i/>
                <w:iCs/>
              </w:rPr>
              <w:t>N/A</w:t>
            </w:r>
          </w:p>
        </w:tc>
        <w:tc>
          <w:tcPr>
            <w:tcW w:w="2554" w:type="dxa"/>
            <w:vAlign w:val="center"/>
          </w:tcPr>
          <w:p w14:paraId="739C85B4" w14:textId="77777777" w:rsidR="000F43BC" w:rsidRPr="007D5803" w:rsidRDefault="000F43BC" w:rsidP="0008710A">
            <w:pPr>
              <w:rPr>
                <w:bCs/>
                <w:i/>
                <w:iCs/>
              </w:rPr>
            </w:pPr>
            <w:r w:rsidRPr="007D5803">
              <w:rPr>
                <w:bCs/>
                <w:i/>
                <w:iCs/>
              </w:rPr>
              <w:t>Not a development project</w:t>
            </w:r>
          </w:p>
        </w:tc>
      </w:tr>
      <w:tr w:rsidR="000F43BC" w:rsidRPr="007D5803" w14:paraId="34FAA086" w14:textId="77777777" w:rsidTr="0008710A">
        <w:tc>
          <w:tcPr>
            <w:tcW w:w="4727" w:type="dxa"/>
            <w:tcBorders>
              <w:bottom w:val="single" w:sz="4" w:space="0" w:color="auto"/>
            </w:tcBorders>
            <w:vAlign w:val="center"/>
          </w:tcPr>
          <w:p w14:paraId="76C89A22" w14:textId="77777777" w:rsidR="000F43BC" w:rsidRPr="007D5803" w:rsidRDefault="000F43BC" w:rsidP="0008710A">
            <w:pPr>
              <w:rPr>
                <w:bCs/>
                <w:i/>
                <w:iCs/>
              </w:rPr>
            </w:pPr>
            <w:r w:rsidRPr="007D5803">
              <w:rPr>
                <w:bCs/>
                <w:i/>
                <w:iCs/>
              </w:rPr>
              <w:t>The aggregate investment made by the Fund in Liquid Assets shall not exceed 49% of the GAV (German Regulated Entities only)</w:t>
            </w:r>
          </w:p>
        </w:tc>
        <w:tc>
          <w:tcPr>
            <w:tcW w:w="2466" w:type="dxa"/>
            <w:tcBorders>
              <w:bottom w:val="single" w:sz="4" w:space="0" w:color="auto"/>
            </w:tcBorders>
            <w:vAlign w:val="center"/>
          </w:tcPr>
          <w:p w14:paraId="08CDFB33" w14:textId="23881928" w:rsidR="000F43BC" w:rsidRPr="007D5803" w:rsidRDefault="0005045A" w:rsidP="0008710A">
            <w:pPr>
              <w:jc w:val="center"/>
              <w:rPr>
                <w:bCs/>
                <w:i/>
                <w:iCs/>
              </w:rPr>
            </w:pPr>
            <w:r>
              <w:rPr>
                <w:bCs/>
                <w:i/>
                <w:iCs/>
              </w:rPr>
              <w:t>N/A</w:t>
            </w:r>
          </w:p>
        </w:tc>
        <w:tc>
          <w:tcPr>
            <w:tcW w:w="2554" w:type="dxa"/>
            <w:tcBorders>
              <w:bottom w:val="single" w:sz="4" w:space="0" w:color="auto"/>
            </w:tcBorders>
            <w:vAlign w:val="center"/>
          </w:tcPr>
          <w:p w14:paraId="612A75EB" w14:textId="3484F81B" w:rsidR="000F43BC" w:rsidRPr="007D5803" w:rsidRDefault="0005045A" w:rsidP="0008710A">
            <w:pPr>
              <w:rPr>
                <w:bCs/>
                <w:i/>
                <w:iCs/>
              </w:rPr>
            </w:pPr>
            <w:r>
              <w:rPr>
                <w:bCs/>
                <w:i/>
                <w:iCs/>
              </w:rPr>
              <w:t>Not an investment in Liquid Assets</w:t>
            </w:r>
          </w:p>
        </w:tc>
      </w:tr>
      <w:tr w:rsidR="000F43BC" w:rsidRPr="007D5803" w14:paraId="21BE1D63" w14:textId="77777777" w:rsidTr="0008710A">
        <w:tc>
          <w:tcPr>
            <w:tcW w:w="9747" w:type="dxa"/>
            <w:gridSpan w:val="3"/>
            <w:tcBorders>
              <w:top w:val="single" w:sz="4" w:space="0" w:color="auto"/>
              <w:left w:val="nil"/>
              <w:bottom w:val="single" w:sz="4" w:space="0" w:color="auto"/>
              <w:right w:val="nil"/>
            </w:tcBorders>
            <w:vAlign w:val="center"/>
          </w:tcPr>
          <w:p w14:paraId="0DECFA97" w14:textId="77777777" w:rsidR="000F43BC" w:rsidRPr="007D5803" w:rsidRDefault="000F43BC" w:rsidP="0008710A">
            <w:pPr>
              <w:rPr>
                <w:b/>
                <w:i/>
                <w:iCs/>
              </w:rPr>
            </w:pPr>
          </w:p>
          <w:p w14:paraId="57563863" w14:textId="77777777" w:rsidR="000F43BC" w:rsidRPr="007D5803" w:rsidRDefault="000F43BC" w:rsidP="0008710A">
            <w:pPr>
              <w:rPr>
                <w:b/>
                <w:bCs/>
                <w:i/>
                <w:iCs/>
              </w:rPr>
            </w:pPr>
            <w:r w:rsidRPr="4B311C05">
              <w:rPr>
                <w:b/>
                <w:bCs/>
                <w:i/>
                <w:iCs/>
              </w:rPr>
              <w:t>Sub-Fund B (</w:t>
            </w:r>
            <w:proofErr w:type="spellStart"/>
            <w:r w:rsidRPr="4B311C05">
              <w:rPr>
                <w:b/>
                <w:bCs/>
                <w:i/>
                <w:iCs/>
              </w:rPr>
              <w:t>Shari'a</w:t>
            </w:r>
            <w:proofErr w:type="spellEnd"/>
            <w:r w:rsidRPr="4B311C05">
              <w:rPr>
                <w:b/>
                <w:bCs/>
                <w:i/>
                <w:iCs/>
              </w:rPr>
              <w:t>)</w:t>
            </w:r>
          </w:p>
        </w:tc>
      </w:tr>
      <w:tr w:rsidR="000F43BC" w:rsidRPr="007D5803" w14:paraId="69B4015B" w14:textId="77777777" w:rsidTr="0008710A">
        <w:trPr>
          <w:trHeight w:val="3707"/>
        </w:trPr>
        <w:tc>
          <w:tcPr>
            <w:tcW w:w="4727" w:type="dxa"/>
            <w:tcBorders>
              <w:top w:val="single" w:sz="4" w:space="0" w:color="auto"/>
            </w:tcBorders>
            <w:vAlign w:val="center"/>
          </w:tcPr>
          <w:p w14:paraId="157A1644" w14:textId="77777777" w:rsidR="000F43BC" w:rsidRPr="007D5803" w:rsidRDefault="000F43BC" w:rsidP="0008710A">
            <w:pPr>
              <w:rPr>
                <w:i/>
                <w:iCs/>
              </w:rPr>
            </w:pPr>
            <w:bookmarkStart w:id="207" w:name="_Hlk107824699"/>
            <w:proofErr w:type="spellStart"/>
            <w:r w:rsidRPr="4B311C05">
              <w:rPr>
                <w:i/>
                <w:iCs/>
              </w:rPr>
              <w:lastRenderedPageBreak/>
              <w:t>Shari'a</w:t>
            </w:r>
            <w:proofErr w:type="spellEnd"/>
            <w:r w:rsidRPr="4B311C05">
              <w:rPr>
                <w:i/>
                <w:iCs/>
              </w:rPr>
              <w:t xml:space="preserve"> Compliant Investments shall not, at any time, invest in any Property with more than 5% of the aggregate gross revenues generated by </w:t>
            </w:r>
            <w:proofErr w:type="gramStart"/>
            <w:r w:rsidRPr="4B311C05">
              <w:rPr>
                <w:i/>
                <w:iCs/>
              </w:rPr>
              <w:t>all of</w:t>
            </w:r>
            <w:proofErr w:type="gramEnd"/>
            <w:r w:rsidRPr="4B311C05">
              <w:rPr>
                <w:i/>
                <w:iCs/>
              </w:rPr>
              <w:t xml:space="preserve"> the tenants of the Fund derived from:</w:t>
            </w:r>
          </w:p>
          <w:p w14:paraId="07B4E421" w14:textId="77777777" w:rsidR="000F43BC" w:rsidRPr="007D5803" w:rsidRDefault="000F43BC" w:rsidP="000F43BC">
            <w:pPr>
              <w:pStyle w:val="ListParagraph"/>
              <w:numPr>
                <w:ilvl w:val="0"/>
                <w:numId w:val="43"/>
              </w:numPr>
              <w:rPr>
                <w:bCs/>
                <w:i/>
                <w:iCs/>
              </w:rPr>
            </w:pPr>
            <w:r w:rsidRPr="007D5803">
              <w:rPr>
                <w:bCs/>
                <w:i/>
                <w:iCs/>
              </w:rPr>
              <w:t xml:space="preserve">Manufacturer or distribution of </w:t>
            </w:r>
            <w:proofErr w:type="gramStart"/>
            <w:r w:rsidRPr="007D5803">
              <w:rPr>
                <w:bCs/>
                <w:i/>
                <w:iCs/>
              </w:rPr>
              <w:t>alcohol;</w:t>
            </w:r>
            <w:proofErr w:type="gramEnd"/>
          </w:p>
          <w:p w14:paraId="41A08D05" w14:textId="77777777" w:rsidR="000F43BC" w:rsidRPr="007D5803" w:rsidRDefault="000F43BC" w:rsidP="000F43BC">
            <w:pPr>
              <w:pStyle w:val="ListParagraph"/>
              <w:numPr>
                <w:ilvl w:val="0"/>
                <w:numId w:val="43"/>
              </w:numPr>
              <w:rPr>
                <w:bCs/>
                <w:i/>
                <w:iCs/>
              </w:rPr>
            </w:pPr>
            <w:r w:rsidRPr="007D5803">
              <w:rPr>
                <w:bCs/>
                <w:i/>
                <w:iCs/>
              </w:rPr>
              <w:t xml:space="preserve">Manufacturer or distribution of pork-related </w:t>
            </w:r>
            <w:proofErr w:type="gramStart"/>
            <w:r w:rsidRPr="007D5803">
              <w:rPr>
                <w:bCs/>
                <w:i/>
                <w:iCs/>
              </w:rPr>
              <w:t>products;</w:t>
            </w:r>
            <w:proofErr w:type="gramEnd"/>
          </w:p>
          <w:p w14:paraId="474EDA26" w14:textId="77777777" w:rsidR="000F43BC" w:rsidRPr="007D5803" w:rsidRDefault="000F43BC" w:rsidP="000F43BC">
            <w:pPr>
              <w:pStyle w:val="ListParagraph"/>
              <w:numPr>
                <w:ilvl w:val="0"/>
                <w:numId w:val="43"/>
              </w:numPr>
              <w:rPr>
                <w:bCs/>
                <w:i/>
                <w:iCs/>
              </w:rPr>
            </w:pPr>
            <w:r w:rsidRPr="007D5803">
              <w:rPr>
                <w:bCs/>
                <w:i/>
                <w:iCs/>
              </w:rPr>
              <w:t>Gambling (including casinos</w:t>
            </w:r>
            <w:proofErr w:type="gramStart"/>
            <w:r w:rsidRPr="007D5803">
              <w:rPr>
                <w:bCs/>
                <w:i/>
                <w:iCs/>
              </w:rPr>
              <w:t>);</w:t>
            </w:r>
            <w:proofErr w:type="gramEnd"/>
          </w:p>
          <w:p w14:paraId="3713BBC5" w14:textId="77777777" w:rsidR="000F43BC" w:rsidRPr="007D5803" w:rsidRDefault="000F43BC" w:rsidP="000F43BC">
            <w:pPr>
              <w:pStyle w:val="ListParagraph"/>
              <w:numPr>
                <w:ilvl w:val="0"/>
                <w:numId w:val="43"/>
              </w:numPr>
              <w:rPr>
                <w:bCs/>
                <w:i/>
                <w:iCs/>
              </w:rPr>
            </w:pPr>
            <w:r w:rsidRPr="007D5803">
              <w:rPr>
                <w:bCs/>
                <w:i/>
                <w:iCs/>
              </w:rPr>
              <w:t xml:space="preserve">Entertainment including movie </w:t>
            </w:r>
            <w:proofErr w:type="gramStart"/>
            <w:r w:rsidRPr="007D5803">
              <w:rPr>
                <w:bCs/>
                <w:i/>
                <w:iCs/>
              </w:rPr>
              <w:t>theatres;</w:t>
            </w:r>
            <w:proofErr w:type="gramEnd"/>
          </w:p>
          <w:p w14:paraId="0B1757DA" w14:textId="77777777" w:rsidR="000F43BC" w:rsidRPr="007D5803" w:rsidRDefault="000F43BC" w:rsidP="000F43BC">
            <w:pPr>
              <w:pStyle w:val="ListParagraph"/>
              <w:numPr>
                <w:ilvl w:val="0"/>
                <w:numId w:val="43"/>
              </w:numPr>
              <w:rPr>
                <w:bCs/>
                <w:i/>
                <w:iCs/>
              </w:rPr>
            </w:pPr>
            <w:r w:rsidRPr="007D5803">
              <w:rPr>
                <w:bCs/>
                <w:i/>
                <w:iCs/>
              </w:rPr>
              <w:t>Pornography</w:t>
            </w:r>
          </w:p>
          <w:p w14:paraId="1991ED29" w14:textId="77777777" w:rsidR="000F43BC" w:rsidRPr="007D5803" w:rsidRDefault="000F43BC" w:rsidP="000F43BC">
            <w:pPr>
              <w:pStyle w:val="ListParagraph"/>
              <w:numPr>
                <w:ilvl w:val="0"/>
                <w:numId w:val="43"/>
              </w:numPr>
              <w:rPr>
                <w:bCs/>
                <w:i/>
                <w:iCs/>
              </w:rPr>
            </w:pPr>
            <w:r w:rsidRPr="007D5803">
              <w:rPr>
                <w:bCs/>
                <w:i/>
                <w:iCs/>
              </w:rPr>
              <w:t xml:space="preserve">Non-defence related arms and </w:t>
            </w:r>
            <w:proofErr w:type="gramStart"/>
            <w:r w:rsidRPr="007D5803">
              <w:rPr>
                <w:bCs/>
                <w:i/>
                <w:iCs/>
              </w:rPr>
              <w:t>weapons;</w:t>
            </w:r>
            <w:proofErr w:type="gramEnd"/>
          </w:p>
          <w:p w14:paraId="0E4402C2" w14:textId="77777777" w:rsidR="000F43BC" w:rsidRPr="007D5803" w:rsidRDefault="000F43BC" w:rsidP="000F43BC">
            <w:pPr>
              <w:pStyle w:val="ListParagraph"/>
              <w:numPr>
                <w:ilvl w:val="0"/>
                <w:numId w:val="43"/>
              </w:numPr>
              <w:rPr>
                <w:bCs/>
                <w:i/>
                <w:iCs/>
              </w:rPr>
            </w:pPr>
            <w:proofErr w:type="gramStart"/>
            <w:r w:rsidRPr="007D5803">
              <w:rPr>
                <w:bCs/>
                <w:i/>
                <w:iCs/>
              </w:rPr>
              <w:t>Tobacco;</w:t>
            </w:r>
            <w:proofErr w:type="gramEnd"/>
          </w:p>
          <w:p w14:paraId="622A7D2E" w14:textId="77777777" w:rsidR="000F43BC" w:rsidRPr="007D5803" w:rsidRDefault="000F43BC" w:rsidP="000F43BC">
            <w:pPr>
              <w:pStyle w:val="ListParagraph"/>
              <w:numPr>
                <w:ilvl w:val="0"/>
                <w:numId w:val="43"/>
              </w:numPr>
              <w:rPr>
                <w:bCs/>
                <w:i/>
                <w:iCs/>
              </w:rPr>
            </w:pPr>
            <w:r w:rsidRPr="007D5803">
              <w:rPr>
                <w:bCs/>
                <w:i/>
                <w:iCs/>
              </w:rPr>
              <w:t>Non-Islamic financial services; and</w:t>
            </w:r>
          </w:p>
          <w:p w14:paraId="13112A1A" w14:textId="77777777" w:rsidR="000F43BC" w:rsidRPr="007D5803" w:rsidRDefault="000F43BC" w:rsidP="000F43BC">
            <w:pPr>
              <w:pStyle w:val="ListParagraph"/>
              <w:numPr>
                <w:ilvl w:val="0"/>
                <w:numId w:val="43"/>
              </w:numPr>
              <w:jc w:val="left"/>
              <w:rPr>
                <w:bCs/>
                <w:i/>
                <w:iCs/>
              </w:rPr>
            </w:pPr>
            <w:r w:rsidRPr="007D5803">
              <w:rPr>
                <w:i/>
                <w:iCs/>
              </w:rPr>
              <w:t>biotechnology companies involved in human/animal genetic engineering</w:t>
            </w:r>
            <w:r w:rsidRPr="007D5803">
              <w:rPr>
                <w:bCs/>
                <w:i/>
                <w:iCs/>
              </w:rPr>
              <w:t xml:space="preserve"> </w:t>
            </w:r>
            <w:bookmarkEnd w:id="207"/>
          </w:p>
        </w:tc>
        <w:tc>
          <w:tcPr>
            <w:tcW w:w="2466" w:type="dxa"/>
            <w:tcBorders>
              <w:top w:val="single" w:sz="4" w:space="0" w:color="auto"/>
            </w:tcBorders>
            <w:vAlign w:val="center"/>
          </w:tcPr>
          <w:p w14:paraId="1488D980" w14:textId="410F0E4B" w:rsidR="000F43BC" w:rsidRPr="007D5803" w:rsidRDefault="00415ECB" w:rsidP="0008710A">
            <w:pPr>
              <w:jc w:val="center"/>
              <w:rPr>
                <w:bCs/>
                <w:i/>
                <w:iCs/>
              </w:rPr>
            </w:pPr>
            <w:r>
              <w:rPr>
                <w:bCs/>
                <w:i/>
                <w:iCs/>
              </w:rPr>
              <w:t>N/A</w:t>
            </w:r>
          </w:p>
        </w:tc>
        <w:tc>
          <w:tcPr>
            <w:tcW w:w="2554" w:type="dxa"/>
            <w:tcBorders>
              <w:top w:val="single" w:sz="4" w:space="0" w:color="auto"/>
            </w:tcBorders>
            <w:vAlign w:val="center"/>
          </w:tcPr>
          <w:p w14:paraId="6D734FD1" w14:textId="77777777" w:rsidR="00E645B7" w:rsidRDefault="00E645B7" w:rsidP="0008710A">
            <w:pPr>
              <w:rPr>
                <w:bCs/>
                <w:i/>
                <w:iCs/>
              </w:rPr>
            </w:pPr>
            <w:r w:rsidRPr="007D5803">
              <w:rPr>
                <w:bCs/>
                <w:i/>
                <w:iCs/>
              </w:rPr>
              <w:t>Sub Fund B not established.</w:t>
            </w:r>
          </w:p>
          <w:p w14:paraId="41C2D040" w14:textId="370837EF" w:rsidR="000F43BC" w:rsidRPr="003415B8" w:rsidRDefault="003415B8" w:rsidP="0008710A">
            <w:pPr>
              <w:rPr>
                <w:rFonts w:eastAsiaTheme="minorEastAsia"/>
                <w:bCs/>
                <w:i/>
                <w:iCs/>
                <w:lang w:eastAsia="ja-JP"/>
                <w:rPrChange w:id="208" w:author="Will Johnson" w:date="2023-09-01T14:21:00Z">
                  <w:rPr>
                    <w:bCs/>
                    <w:i/>
                    <w:iCs/>
                  </w:rPr>
                </w:rPrChange>
              </w:rPr>
            </w:pPr>
            <w:ins w:id="209" w:author="Will Johnson" w:date="2023-09-01T14:21:00Z">
              <w:r>
                <w:rPr>
                  <w:rFonts w:eastAsiaTheme="minorEastAsia" w:hint="eastAsia"/>
                  <w:bCs/>
                  <w:i/>
                  <w:iCs/>
                  <w:lang w:eastAsia="ja-JP"/>
                </w:rPr>
                <w:t>R</w:t>
              </w:r>
              <w:r>
                <w:rPr>
                  <w:rFonts w:eastAsiaTheme="minorEastAsia"/>
                  <w:bCs/>
                  <w:i/>
                  <w:iCs/>
                  <w:lang w:eastAsia="ja-JP"/>
                </w:rPr>
                <w:t>egardless, subject tenant would be acceptable.</w:t>
              </w:r>
            </w:ins>
          </w:p>
          <w:p w14:paraId="69BBEE5B" w14:textId="77777777" w:rsidR="000F43BC" w:rsidRPr="007D5803" w:rsidRDefault="000F43BC" w:rsidP="0008710A">
            <w:pPr>
              <w:rPr>
                <w:bCs/>
                <w:i/>
                <w:iCs/>
              </w:rPr>
            </w:pPr>
          </w:p>
        </w:tc>
      </w:tr>
      <w:tr w:rsidR="00726C3D" w:rsidRPr="007D5803" w14:paraId="31FA84B0" w14:textId="77777777" w:rsidTr="00B008A6">
        <w:tc>
          <w:tcPr>
            <w:tcW w:w="4727" w:type="dxa"/>
            <w:vAlign w:val="center"/>
          </w:tcPr>
          <w:p w14:paraId="39A4FA44" w14:textId="77777777" w:rsidR="00726C3D" w:rsidRPr="007D5803" w:rsidRDefault="00726C3D" w:rsidP="00726C3D">
            <w:pPr>
              <w:rPr>
                <w:bCs/>
                <w:i/>
                <w:iCs/>
              </w:rPr>
            </w:pPr>
            <w:r w:rsidRPr="007D5803">
              <w:rPr>
                <w:i/>
                <w:iCs/>
              </w:rPr>
              <w:t>Financial restrictions - Conventional 3</w:t>
            </w:r>
            <w:r w:rsidRPr="007D5803">
              <w:rPr>
                <w:i/>
                <w:iCs/>
                <w:vertAlign w:val="superscript"/>
              </w:rPr>
              <w:t>rd</w:t>
            </w:r>
            <w:r w:rsidRPr="007D5803">
              <w:rPr>
                <w:i/>
                <w:iCs/>
              </w:rPr>
              <w:t xml:space="preserve"> party debt not to exceed 33% of the total market value of the Gross Asset Value of Sub-Fund B </w:t>
            </w:r>
          </w:p>
        </w:tc>
        <w:tc>
          <w:tcPr>
            <w:tcW w:w="2466" w:type="dxa"/>
            <w:vAlign w:val="center"/>
          </w:tcPr>
          <w:p w14:paraId="0921E65D" w14:textId="4AA0D3BD" w:rsidR="00726C3D" w:rsidRPr="007D5803" w:rsidRDefault="00726C3D" w:rsidP="00726C3D">
            <w:pPr>
              <w:jc w:val="center"/>
              <w:rPr>
                <w:bCs/>
                <w:i/>
                <w:iCs/>
              </w:rPr>
            </w:pPr>
            <w:r>
              <w:rPr>
                <w:bCs/>
                <w:i/>
                <w:iCs/>
              </w:rPr>
              <w:t>N/A</w:t>
            </w:r>
          </w:p>
        </w:tc>
        <w:tc>
          <w:tcPr>
            <w:tcW w:w="2554" w:type="dxa"/>
          </w:tcPr>
          <w:p w14:paraId="748F2139" w14:textId="4708A91E" w:rsidR="00726C3D" w:rsidRPr="007D5803" w:rsidRDefault="00726C3D" w:rsidP="00726C3D">
            <w:pPr>
              <w:rPr>
                <w:bCs/>
                <w:i/>
                <w:iCs/>
              </w:rPr>
            </w:pPr>
            <w:r w:rsidRPr="00124907">
              <w:rPr>
                <w:bCs/>
                <w:i/>
                <w:iCs/>
              </w:rPr>
              <w:t>Sub Fund B not established.</w:t>
            </w:r>
          </w:p>
        </w:tc>
      </w:tr>
      <w:tr w:rsidR="00726C3D" w:rsidRPr="007D5803" w14:paraId="2C2A4187" w14:textId="77777777" w:rsidTr="00B008A6">
        <w:tc>
          <w:tcPr>
            <w:tcW w:w="4727" w:type="dxa"/>
            <w:vAlign w:val="center"/>
          </w:tcPr>
          <w:p w14:paraId="72C12CE0" w14:textId="77777777" w:rsidR="00726C3D" w:rsidRPr="007D5803" w:rsidRDefault="00726C3D" w:rsidP="00726C3D">
            <w:pPr>
              <w:rPr>
                <w:i/>
                <w:iCs/>
              </w:rPr>
            </w:pPr>
            <w:r w:rsidRPr="007D5803">
              <w:rPr>
                <w:i/>
                <w:iCs/>
              </w:rPr>
              <w:t xml:space="preserve">Use of Hedging Techniques, Fund structures and other Financial Derivatives Instruments to be reviewed by </w:t>
            </w:r>
            <w:proofErr w:type="spellStart"/>
            <w:r w:rsidRPr="007D5803">
              <w:rPr>
                <w:i/>
                <w:iCs/>
              </w:rPr>
              <w:t>Shari’a</w:t>
            </w:r>
            <w:proofErr w:type="spellEnd"/>
            <w:r w:rsidRPr="007D5803">
              <w:rPr>
                <w:i/>
                <w:iCs/>
              </w:rPr>
              <w:t xml:space="preserve"> Supervisor.  Approval from </w:t>
            </w:r>
            <w:proofErr w:type="spellStart"/>
            <w:r w:rsidRPr="007D5803">
              <w:rPr>
                <w:i/>
                <w:iCs/>
              </w:rPr>
              <w:t>Shari’a</w:t>
            </w:r>
            <w:proofErr w:type="spellEnd"/>
            <w:r w:rsidRPr="007D5803">
              <w:rPr>
                <w:i/>
                <w:iCs/>
              </w:rPr>
              <w:t xml:space="preserve"> Supervisor to be obtained prior to </w:t>
            </w:r>
            <w:proofErr w:type="gramStart"/>
            <w:r w:rsidRPr="007D5803">
              <w:rPr>
                <w:i/>
                <w:iCs/>
              </w:rPr>
              <w:t>enter into</w:t>
            </w:r>
            <w:proofErr w:type="gramEnd"/>
            <w:r w:rsidRPr="007D5803">
              <w:rPr>
                <w:i/>
                <w:iCs/>
              </w:rPr>
              <w:t xml:space="preserve"> any hedging activities and derivative instruments</w:t>
            </w:r>
          </w:p>
        </w:tc>
        <w:tc>
          <w:tcPr>
            <w:tcW w:w="2466" w:type="dxa"/>
            <w:vAlign w:val="center"/>
          </w:tcPr>
          <w:p w14:paraId="77E37E83" w14:textId="324CBBF1" w:rsidR="00726C3D" w:rsidRPr="007D5803" w:rsidRDefault="00726C3D" w:rsidP="00726C3D">
            <w:pPr>
              <w:jc w:val="center"/>
              <w:rPr>
                <w:bCs/>
                <w:i/>
                <w:iCs/>
              </w:rPr>
            </w:pPr>
            <w:r>
              <w:rPr>
                <w:bCs/>
                <w:i/>
                <w:iCs/>
              </w:rPr>
              <w:t>N/A</w:t>
            </w:r>
          </w:p>
        </w:tc>
        <w:tc>
          <w:tcPr>
            <w:tcW w:w="2554" w:type="dxa"/>
          </w:tcPr>
          <w:p w14:paraId="5ADB5A76" w14:textId="5183B112" w:rsidR="00726C3D" w:rsidRPr="007D5803" w:rsidRDefault="00726C3D" w:rsidP="00726C3D">
            <w:pPr>
              <w:rPr>
                <w:bCs/>
                <w:i/>
                <w:iCs/>
              </w:rPr>
            </w:pPr>
            <w:r w:rsidRPr="00124907">
              <w:rPr>
                <w:bCs/>
                <w:i/>
                <w:iCs/>
              </w:rPr>
              <w:t>Sub Fund B not established.</w:t>
            </w:r>
          </w:p>
        </w:tc>
      </w:tr>
      <w:tr w:rsidR="00726C3D" w:rsidRPr="007D5803" w14:paraId="30B99E0C" w14:textId="77777777" w:rsidTr="00B008A6">
        <w:trPr>
          <w:trHeight w:val="1178"/>
        </w:trPr>
        <w:tc>
          <w:tcPr>
            <w:tcW w:w="4727" w:type="dxa"/>
            <w:vAlign w:val="center"/>
          </w:tcPr>
          <w:p w14:paraId="6C2097A8" w14:textId="77777777" w:rsidR="00726C3D" w:rsidRPr="007D5803" w:rsidRDefault="00726C3D" w:rsidP="00726C3D">
            <w:pPr>
              <w:rPr>
                <w:i/>
                <w:iCs/>
              </w:rPr>
            </w:pPr>
            <w:r w:rsidRPr="007D5803">
              <w:rPr>
                <w:i/>
                <w:iCs/>
              </w:rPr>
              <w:t>Cash Management – The Fund shall keep its cash in non-</w:t>
            </w:r>
            <w:proofErr w:type="gramStart"/>
            <w:r w:rsidRPr="007D5803">
              <w:rPr>
                <w:i/>
                <w:iCs/>
              </w:rPr>
              <w:t>interest bearing</w:t>
            </w:r>
            <w:proofErr w:type="gramEnd"/>
            <w:r w:rsidRPr="007D5803">
              <w:rPr>
                <w:i/>
                <w:iCs/>
              </w:rPr>
              <w:t xml:space="preserve"> account </w:t>
            </w:r>
          </w:p>
        </w:tc>
        <w:tc>
          <w:tcPr>
            <w:tcW w:w="2466" w:type="dxa"/>
            <w:vAlign w:val="center"/>
          </w:tcPr>
          <w:p w14:paraId="3966EA0A" w14:textId="442CE8F7" w:rsidR="00726C3D" w:rsidRPr="007D5803" w:rsidRDefault="00726C3D" w:rsidP="00726C3D">
            <w:pPr>
              <w:jc w:val="center"/>
              <w:rPr>
                <w:bCs/>
                <w:i/>
                <w:iCs/>
              </w:rPr>
            </w:pPr>
            <w:r>
              <w:rPr>
                <w:bCs/>
                <w:i/>
                <w:iCs/>
              </w:rPr>
              <w:t>N/A</w:t>
            </w:r>
          </w:p>
        </w:tc>
        <w:tc>
          <w:tcPr>
            <w:tcW w:w="2554" w:type="dxa"/>
          </w:tcPr>
          <w:p w14:paraId="3C2D4B96" w14:textId="09F21504" w:rsidR="00726C3D" w:rsidRPr="007D5803" w:rsidRDefault="00726C3D" w:rsidP="00726C3D">
            <w:pPr>
              <w:rPr>
                <w:bCs/>
                <w:i/>
                <w:iCs/>
              </w:rPr>
            </w:pPr>
            <w:r w:rsidRPr="00124907">
              <w:rPr>
                <w:bCs/>
                <w:i/>
                <w:iCs/>
              </w:rPr>
              <w:t>Sub Fund B not established.</w:t>
            </w:r>
          </w:p>
        </w:tc>
      </w:tr>
    </w:tbl>
    <w:p w14:paraId="284C7189" w14:textId="77777777" w:rsidR="00D25CCC" w:rsidRDefault="00D25CCC" w:rsidP="00824FB3">
      <w:pPr>
        <w:pStyle w:val="Heading2"/>
        <w:numPr>
          <w:ilvl w:val="0"/>
          <w:numId w:val="0"/>
        </w:numPr>
      </w:pPr>
    </w:p>
    <w:p w14:paraId="290FD59D" w14:textId="7351E85F" w:rsidR="00C12EE8" w:rsidRPr="00D55032" w:rsidRDefault="00B80CA3"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 xml:space="preserve">Financial Crime Prevention </w:t>
      </w:r>
    </w:p>
    <w:p w14:paraId="0557D380" w14:textId="77777777" w:rsidR="00544631" w:rsidRDefault="00544631" w:rsidP="00544631">
      <w:pPr>
        <w:jc w:val="both"/>
        <w:rPr>
          <w:i/>
          <w:iCs/>
          <w:color w:val="FF0000"/>
        </w:rPr>
      </w:pPr>
    </w:p>
    <w:p w14:paraId="6A26D49F" w14:textId="77777777" w:rsidR="00E66D87" w:rsidRPr="00A736BB" w:rsidRDefault="00E66D87" w:rsidP="00E66D87">
      <w:pPr>
        <w:rPr>
          <w:b/>
          <w:bCs/>
        </w:rPr>
      </w:pPr>
    </w:p>
    <w:tbl>
      <w:tblPr>
        <w:tblStyle w:val="TableGrid"/>
        <w:tblW w:w="9776" w:type="dxa"/>
        <w:tblLook w:val="04A0" w:firstRow="1" w:lastRow="0" w:firstColumn="1" w:lastColumn="0" w:noHBand="0" w:noVBand="1"/>
      </w:tblPr>
      <w:tblGrid>
        <w:gridCol w:w="3823"/>
        <w:gridCol w:w="5953"/>
      </w:tblGrid>
      <w:tr w:rsidR="00E66D87" w:rsidRPr="00E2032F" w14:paraId="1AFC71E6" w14:textId="77777777" w:rsidTr="0008710A">
        <w:tc>
          <w:tcPr>
            <w:tcW w:w="9776" w:type="dxa"/>
            <w:gridSpan w:val="2"/>
            <w:shd w:val="clear" w:color="auto" w:fill="021D49"/>
          </w:tcPr>
          <w:p w14:paraId="6EB7C48E" w14:textId="552A9B05" w:rsidR="00E66D87" w:rsidRPr="00FB09BD" w:rsidRDefault="00BF61F1" w:rsidP="0008710A">
            <w:pPr>
              <w:rPr>
                <w:b/>
              </w:rPr>
            </w:pPr>
            <w:r>
              <w:rPr>
                <w:b/>
              </w:rPr>
              <w:t>SELLER DUE DILIGENCE</w:t>
            </w:r>
          </w:p>
        </w:tc>
      </w:tr>
      <w:tr w:rsidR="00E66D87" w:rsidRPr="00E2032F" w14:paraId="583C85AB" w14:textId="77777777" w:rsidTr="0008710A">
        <w:tc>
          <w:tcPr>
            <w:tcW w:w="3823" w:type="dxa"/>
            <w:shd w:val="clear" w:color="auto" w:fill="D9D9D9" w:themeFill="background1" w:themeFillShade="D9"/>
          </w:tcPr>
          <w:p w14:paraId="61AA5733" w14:textId="77777777" w:rsidR="00E66D87" w:rsidRPr="00FB09BD" w:rsidRDefault="00E66D87" w:rsidP="0008710A">
            <w:pPr>
              <w:rPr>
                <w:b/>
              </w:rPr>
            </w:pPr>
            <w:r w:rsidRPr="00FB09BD">
              <w:rPr>
                <w:b/>
              </w:rPr>
              <w:t>Full legal name of customer</w:t>
            </w:r>
          </w:p>
        </w:tc>
        <w:tc>
          <w:tcPr>
            <w:tcW w:w="5953" w:type="dxa"/>
          </w:tcPr>
          <w:p w14:paraId="5EE026C7" w14:textId="77777777" w:rsidR="00E66D87" w:rsidRPr="00FB09BD" w:rsidRDefault="00E66D87" w:rsidP="0008710A">
            <w:pPr>
              <w:rPr>
                <w:b/>
              </w:rPr>
            </w:pPr>
            <w:r>
              <w:rPr>
                <w:bCs/>
                <w:i/>
                <w:iCs/>
              </w:rPr>
              <w:t>S</w:t>
            </w:r>
            <w:r w:rsidRPr="00061ED8">
              <w:rPr>
                <w:bCs/>
                <w:i/>
                <w:iCs/>
              </w:rPr>
              <w:t xml:space="preserve">umitomo </w:t>
            </w:r>
            <w:r>
              <w:rPr>
                <w:bCs/>
                <w:i/>
                <w:iCs/>
              </w:rPr>
              <w:t>R</w:t>
            </w:r>
            <w:r w:rsidRPr="00061ED8">
              <w:rPr>
                <w:bCs/>
                <w:i/>
                <w:iCs/>
              </w:rPr>
              <w:t xml:space="preserve">ealty &amp; </w:t>
            </w:r>
            <w:r>
              <w:rPr>
                <w:bCs/>
                <w:i/>
                <w:iCs/>
              </w:rPr>
              <w:t>D</w:t>
            </w:r>
            <w:r w:rsidRPr="00061ED8">
              <w:rPr>
                <w:bCs/>
                <w:i/>
                <w:iCs/>
              </w:rPr>
              <w:t xml:space="preserve">evelopment </w:t>
            </w:r>
            <w:r>
              <w:rPr>
                <w:bCs/>
                <w:i/>
                <w:iCs/>
              </w:rPr>
              <w:t>C</w:t>
            </w:r>
            <w:r w:rsidRPr="00061ED8">
              <w:rPr>
                <w:bCs/>
                <w:i/>
                <w:iCs/>
              </w:rPr>
              <w:t xml:space="preserve">o. </w:t>
            </w:r>
            <w:r>
              <w:rPr>
                <w:bCs/>
                <w:i/>
                <w:iCs/>
              </w:rPr>
              <w:t>L</w:t>
            </w:r>
            <w:r w:rsidRPr="00061ED8">
              <w:rPr>
                <w:bCs/>
                <w:i/>
                <w:iCs/>
              </w:rPr>
              <w:t>td</w:t>
            </w:r>
            <w:r>
              <w:rPr>
                <w:bCs/>
                <w:i/>
                <w:iCs/>
              </w:rPr>
              <w:t>.</w:t>
            </w:r>
          </w:p>
        </w:tc>
      </w:tr>
      <w:tr w:rsidR="00E66D87" w:rsidRPr="00E2032F" w14:paraId="0CB46D7E" w14:textId="77777777" w:rsidTr="0008710A">
        <w:tc>
          <w:tcPr>
            <w:tcW w:w="3823" w:type="dxa"/>
            <w:shd w:val="clear" w:color="auto" w:fill="D9D9D9" w:themeFill="background1" w:themeFillShade="D9"/>
          </w:tcPr>
          <w:p w14:paraId="24E0E81C" w14:textId="77777777" w:rsidR="00E66D87" w:rsidRPr="00FB09BD" w:rsidRDefault="00E66D87" w:rsidP="0008710A">
            <w:pPr>
              <w:rPr>
                <w:b/>
              </w:rPr>
            </w:pPr>
            <w:r w:rsidRPr="00FB09BD">
              <w:rPr>
                <w:b/>
              </w:rPr>
              <w:t xml:space="preserve">Entity type </w:t>
            </w:r>
          </w:p>
        </w:tc>
        <w:tc>
          <w:tcPr>
            <w:tcW w:w="5953" w:type="dxa"/>
          </w:tcPr>
          <w:p w14:paraId="63353EBB" w14:textId="77777777" w:rsidR="00E66D87" w:rsidRPr="00FB09BD" w:rsidRDefault="00E66D87" w:rsidP="0008710A">
            <w:pPr>
              <w:rPr>
                <w:bCs/>
                <w:i/>
                <w:iCs/>
              </w:rPr>
            </w:pPr>
            <w:r w:rsidRPr="00FB09BD">
              <w:rPr>
                <w:bCs/>
                <w:i/>
                <w:iCs/>
              </w:rPr>
              <w:t>Corporate</w:t>
            </w:r>
          </w:p>
        </w:tc>
      </w:tr>
      <w:tr w:rsidR="00E66D87" w:rsidRPr="00E2032F" w14:paraId="031C2D5C" w14:textId="77777777" w:rsidTr="0008710A">
        <w:tc>
          <w:tcPr>
            <w:tcW w:w="3823" w:type="dxa"/>
            <w:shd w:val="clear" w:color="auto" w:fill="D9D9D9" w:themeFill="background1" w:themeFillShade="D9"/>
          </w:tcPr>
          <w:p w14:paraId="00D94149" w14:textId="77777777" w:rsidR="00E66D87" w:rsidRPr="00FB09BD" w:rsidRDefault="00E66D87" w:rsidP="0008710A">
            <w:pPr>
              <w:rPr>
                <w:b/>
              </w:rPr>
            </w:pPr>
            <w:r w:rsidRPr="00FB09BD">
              <w:rPr>
                <w:b/>
              </w:rPr>
              <w:t xml:space="preserve">Principal business activity </w:t>
            </w:r>
          </w:p>
        </w:tc>
        <w:tc>
          <w:tcPr>
            <w:tcW w:w="5953" w:type="dxa"/>
          </w:tcPr>
          <w:p w14:paraId="29AA3E13" w14:textId="77777777" w:rsidR="00E66D87" w:rsidRPr="00FB09BD" w:rsidRDefault="00E66D87" w:rsidP="0008710A">
            <w:pPr>
              <w:rPr>
                <w:b/>
              </w:rPr>
            </w:pPr>
            <w:r>
              <w:rPr>
                <w:bCs/>
                <w:i/>
                <w:iCs/>
              </w:rPr>
              <w:t>Construction</w:t>
            </w:r>
          </w:p>
        </w:tc>
      </w:tr>
      <w:tr w:rsidR="00E66D87" w:rsidRPr="00E2032F" w14:paraId="4891BDBF" w14:textId="77777777" w:rsidTr="0008710A">
        <w:tc>
          <w:tcPr>
            <w:tcW w:w="3823" w:type="dxa"/>
            <w:shd w:val="clear" w:color="auto" w:fill="D9D9D9" w:themeFill="background1" w:themeFillShade="D9"/>
          </w:tcPr>
          <w:p w14:paraId="6B04C1DA" w14:textId="77777777" w:rsidR="00E66D87" w:rsidRPr="00FB09BD" w:rsidRDefault="00E66D87" w:rsidP="0008710A">
            <w:pPr>
              <w:rPr>
                <w:b/>
              </w:rPr>
            </w:pPr>
            <w:r w:rsidRPr="00FB09BD">
              <w:rPr>
                <w:b/>
              </w:rPr>
              <w:t xml:space="preserve">Purpose of relationship </w:t>
            </w:r>
          </w:p>
        </w:tc>
        <w:tc>
          <w:tcPr>
            <w:tcW w:w="5953" w:type="dxa"/>
          </w:tcPr>
          <w:p w14:paraId="308DBCD3" w14:textId="77777777" w:rsidR="00E66D87" w:rsidRPr="00FB09BD" w:rsidRDefault="00E66D87" w:rsidP="0008710A">
            <w:pPr>
              <w:rPr>
                <w:b/>
              </w:rPr>
            </w:pPr>
            <w:r w:rsidRPr="00BD31AF">
              <w:rPr>
                <w:bCs/>
                <w:i/>
                <w:iCs/>
              </w:rPr>
              <w:t>Seller - buyer</w:t>
            </w:r>
          </w:p>
        </w:tc>
      </w:tr>
      <w:tr w:rsidR="00E66D87" w:rsidRPr="00E2032F" w14:paraId="558E4FD0" w14:textId="77777777" w:rsidTr="0008710A">
        <w:tc>
          <w:tcPr>
            <w:tcW w:w="3823" w:type="dxa"/>
            <w:shd w:val="clear" w:color="auto" w:fill="D9D9D9" w:themeFill="background1" w:themeFillShade="D9"/>
          </w:tcPr>
          <w:p w14:paraId="1A293316" w14:textId="77777777" w:rsidR="00E66D87" w:rsidRPr="00FB09BD" w:rsidRDefault="00E66D87" w:rsidP="0008710A">
            <w:pPr>
              <w:rPr>
                <w:b/>
              </w:rPr>
            </w:pPr>
            <w:r w:rsidRPr="00FB09BD">
              <w:rPr>
                <w:b/>
              </w:rPr>
              <w:t xml:space="preserve">Principal business address </w:t>
            </w:r>
          </w:p>
        </w:tc>
        <w:tc>
          <w:tcPr>
            <w:tcW w:w="5953" w:type="dxa"/>
          </w:tcPr>
          <w:p w14:paraId="39999FA5" w14:textId="77777777" w:rsidR="00E66D87" w:rsidRPr="00FB09BD" w:rsidRDefault="00E66D87" w:rsidP="0008710A">
            <w:pPr>
              <w:rPr>
                <w:bCs/>
                <w:i/>
                <w:iCs/>
              </w:rPr>
            </w:pPr>
            <w:r>
              <w:rPr>
                <w:bCs/>
                <w:i/>
                <w:iCs/>
              </w:rPr>
              <w:t>2-4-1</w:t>
            </w:r>
            <w:r w:rsidRPr="00FB09BD">
              <w:rPr>
                <w:bCs/>
                <w:i/>
                <w:iCs/>
              </w:rPr>
              <w:t xml:space="preserve">, </w:t>
            </w:r>
            <w:r>
              <w:rPr>
                <w:bCs/>
                <w:i/>
                <w:iCs/>
              </w:rPr>
              <w:t>Nishi-Shinjuku</w:t>
            </w:r>
            <w:r w:rsidRPr="00FB09BD">
              <w:rPr>
                <w:bCs/>
                <w:i/>
                <w:iCs/>
              </w:rPr>
              <w:t xml:space="preserve">, </w:t>
            </w:r>
            <w:r>
              <w:rPr>
                <w:bCs/>
                <w:i/>
                <w:iCs/>
              </w:rPr>
              <w:t>Shinjuku</w:t>
            </w:r>
            <w:r w:rsidRPr="00FB09BD">
              <w:rPr>
                <w:bCs/>
                <w:i/>
                <w:iCs/>
              </w:rPr>
              <w:t>-</w:t>
            </w:r>
            <w:proofErr w:type="spellStart"/>
            <w:r w:rsidRPr="00FB09BD">
              <w:rPr>
                <w:bCs/>
                <w:i/>
                <w:iCs/>
              </w:rPr>
              <w:t>ku</w:t>
            </w:r>
            <w:proofErr w:type="spellEnd"/>
            <w:r w:rsidRPr="00FB09BD">
              <w:rPr>
                <w:bCs/>
                <w:i/>
                <w:iCs/>
              </w:rPr>
              <w:t>, Tokyo</w:t>
            </w:r>
          </w:p>
        </w:tc>
      </w:tr>
      <w:tr w:rsidR="00E66D87" w:rsidRPr="00E2032F" w14:paraId="69E00AA6" w14:textId="77777777" w:rsidTr="0008710A">
        <w:tc>
          <w:tcPr>
            <w:tcW w:w="3823" w:type="dxa"/>
            <w:shd w:val="clear" w:color="auto" w:fill="D9D9D9" w:themeFill="background1" w:themeFillShade="D9"/>
          </w:tcPr>
          <w:p w14:paraId="4F98B45B" w14:textId="77777777" w:rsidR="00E66D87" w:rsidRPr="00FB09BD" w:rsidRDefault="00E66D87" w:rsidP="0008710A">
            <w:pPr>
              <w:rPr>
                <w:b/>
              </w:rPr>
            </w:pPr>
            <w:r w:rsidRPr="00FB09BD">
              <w:rPr>
                <w:b/>
              </w:rPr>
              <w:t>Country of operation</w:t>
            </w:r>
          </w:p>
        </w:tc>
        <w:tc>
          <w:tcPr>
            <w:tcW w:w="5953" w:type="dxa"/>
          </w:tcPr>
          <w:p w14:paraId="304BE013" w14:textId="77777777" w:rsidR="00E66D87" w:rsidRPr="00FB09BD" w:rsidRDefault="00E66D87" w:rsidP="0008710A">
            <w:pPr>
              <w:rPr>
                <w:bCs/>
                <w:i/>
                <w:iCs/>
              </w:rPr>
            </w:pPr>
            <w:r w:rsidRPr="00FB09BD">
              <w:rPr>
                <w:bCs/>
                <w:i/>
                <w:iCs/>
              </w:rPr>
              <w:t>Japan</w:t>
            </w:r>
          </w:p>
        </w:tc>
      </w:tr>
      <w:tr w:rsidR="00E66D87" w:rsidRPr="00E2032F" w14:paraId="6C9A3369" w14:textId="77777777" w:rsidTr="0008710A">
        <w:tc>
          <w:tcPr>
            <w:tcW w:w="3823" w:type="dxa"/>
            <w:shd w:val="clear" w:color="auto" w:fill="D9D9D9" w:themeFill="background1" w:themeFillShade="D9"/>
          </w:tcPr>
          <w:p w14:paraId="530562A9" w14:textId="77777777" w:rsidR="00E66D87" w:rsidRPr="00FB09BD" w:rsidRDefault="00E66D87" w:rsidP="0008710A">
            <w:pPr>
              <w:rPr>
                <w:b/>
              </w:rPr>
            </w:pPr>
            <w:r w:rsidRPr="00FB09BD">
              <w:rPr>
                <w:b/>
              </w:rPr>
              <w:t>Status confirmation from responsible country CDD Team</w:t>
            </w:r>
          </w:p>
        </w:tc>
        <w:tc>
          <w:tcPr>
            <w:tcW w:w="5953" w:type="dxa"/>
          </w:tcPr>
          <w:p w14:paraId="10A6DDDD" w14:textId="77777777" w:rsidR="00E66D87" w:rsidRPr="00AB562B" w:rsidRDefault="00E66D87" w:rsidP="0008710A">
            <w:pPr>
              <w:rPr>
                <w:b/>
              </w:rPr>
            </w:pPr>
            <w:r w:rsidRPr="00AB562B">
              <w:rPr>
                <w:bCs/>
                <w:i/>
                <w:iCs/>
              </w:rPr>
              <w:t xml:space="preserve">To be completed as a part of DD process </w:t>
            </w:r>
          </w:p>
        </w:tc>
      </w:tr>
      <w:tr w:rsidR="00E66D87" w:rsidRPr="00E2032F" w14:paraId="49E70C10" w14:textId="77777777" w:rsidTr="0008710A">
        <w:tc>
          <w:tcPr>
            <w:tcW w:w="3823" w:type="dxa"/>
            <w:shd w:val="clear" w:color="auto" w:fill="D9D9D9" w:themeFill="background1" w:themeFillShade="D9"/>
          </w:tcPr>
          <w:p w14:paraId="72B331F6" w14:textId="77777777" w:rsidR="00E66D87" w:rsidRPr="00FB09BD" w:rsidRDefault="00E66D87" w:rsidP="0008710A">
            <w:pPr>
              <w:rPr>
                <w:b/>
              </w:rPr>
            </w:pPr>
            <w:r w:rsidRPr="00FB09BD">
              <w:rPr>
                <w:b/>
              </w:rPr>
              <w:t>Name of responsible country CDD case handler</w:t>
            </w:r>
          </w:p>
        </w:tc>
        <w:tc>
          <w:tcPr>
            <w:tcW w:w="5953" w:type="dxa"/>
          </w:tcPr>
          <w:p w14:paraId="5F909D15" w14:textId="77777777" w:rsidR="00E66D87" w:rsidRPr="00BD31AF" w:rsidRDefault="00E66D87" w:rsidP="0008710A">
            <w:pPr>
              <w:rPr>
                <w:bCs/>
                <w:i/>
                <w:iCs/>
              </w:rPr>
            </w:pPr>
            <w:r>
              <w:rPr>
                <w:bCs/>
                <w:i/>
                <w:iCs/>
              </w:rPr>
              <w:t xml:space="preserve">Yoshinori Taniguchi, </w:t>
            </w:r>
            <w:proofErr w:type="spellStart"/>
            <w:r>
              <w:rPr>
                <w:bCs/>
                <w:i/>
                <w:iCs/>
              </w:rPr>
              <w:t>Kollect</w:t>
            </w:r>
            <w:proofErr w:type="spellEnd"/>
            <w:r>
              <w:rPr>
                <w:bCs/>
                <w:i/>
                <w:iCs/>
              </w:rPr>
              <w:t xml:space="preserve"> Partners</w:t>
            </w:r>
          </w:p>
        </w:tc>
      </w:tr>
      <w:tr w:rsidR="00E66D87" w14:paraId="7F852FAC" w14:textId="77777777" w:rsidTr="0008710A">
        <w:tc>
          <w:tcPr>
            <w:tcW w:w="3823" w:type="dxa"/>
            <w:shd w:val="clear" w:color="auto" w:fill="D9D9D9" w:themeFill="background1" w:themeFillShade="D9"/>
          </w:tcPr>
          <w:p w14:paraId="3FC6AF0F" w14:textId="77777777" w:rsidR="00E66D87" w:rsidRPr="00FB09BD" w:rsidRDefault="00E66D87" w:rsidP="0008710A">
            <w:pPr>
              <w:rPr>
                <w:b/>
              </w:rPr>
            </w:pPr>
            <w:r w:rsidRPr="00FB09BD">
              <w:rPr>
                <w:b/>
              </w:rPr>
              <w:t>Date of confirmation</w:t>
            </w:r>
          </w:p>
        </w:tc>
        <w:tc>
          <w:tcPr>
            <w:tcW w:w="5953" w:type="dxa"/>
          </w:tcPr>
          <w:p w14:paraId="4436A5D8" w14:textId="77777777" w:rsidR="00E66D87" w:rsidRPr="00AB562B" w:rsidRDefault="00E66D87" w:rsidP="0008710A">
            <w:pPr>
              <w:rPr>
                <w:bCs/>
                <w:i/>
                <w:iCs/>
              </w:rPr>
            </w:pPr>
            <w:r>
              <w:rPr>
                <w:bCs/>
                <w:i/>
                <w:iCs/>
              </w:rPr>
              <w:t>Pending</w:t>
            </w:r>
          </w:p>
        </w:tc>
      </w:tr>
    </w:tbl>
    <w:p w14:paraId="3382E261" w14:textId="77777777" w:rsidR="00E66D87" w:rsidRDefault="00E66D87" w:rsidP="00E66D87">
      <w:pPr>
        <w:jc w:val="both"/>
        <w:rPr>
          <w:sz w:val="20"/>
        </w:rPr>
      </w:pPr>
    </w:p>
    <w:p w14:paraId="3F3377AF" w14:textId="3BBBC5DA" w:rsidR="00E66D87" w:rsidRDefault="00E66D87" w:rsidP="00E66D87">
      <w:pPr>
        <w:jc w:val="both"/>
        <w:rPr>
          <w:sz w:val="20"/>
        </w:rPr>
      </w:pPr>
      <w:r w:rsidRPr="005F1CC6">
        <w:rPr>
          <w:sz w:val="20"/>
        </w:rPr>
        <w:t xml:space="preserve">A thorough AML and KYC check on the seller </w:t>
      </w:r>
      <w:r w:rsidR="00BF61F1">
        <w:rPr>
          <w:sz w:val="20"/>
        </w:rPr>
        <w:t xml:space="preserve">was </w:t>
      </w:r>
      <w:r w:rsidRPr="005F1CC6">
        <w:rPr>
          <w:sz w:val="20"/>
        </w:rPr>
        <w:t xml:space="preserve">conducted by our selected compliance resource as part of the DD process for Project </w:t>
      </w:r>
      <w:r>
        <w:rPr>
          <w:sz w:val="20"/>
        </w:rPr>
        <w:t>Nishi-Gotanda</w:t>
      </w:r>
      <w:r w:rsidR="00E44CD5">
        <w:rPr>
          <w:sz w:val="20"/>
        </w:rPr>
        <w:t xml:space="preserve"> with no issues flagged. Results will be refreshed as part of the subject investment due diligence process</w:t>
      </w:r>
      <w:r w:rsidRPr="005F1CC6">
        <w:rPr>
          <w:sz w:val="20"/>
        </w:rPr>
        <w:t>.</w:t>
      </w:r>
    </w:p>
    <w:p w14:paraId="456914C3" w14:textId="77777777" w:rsidR="00E66D87" w:rsidRPr="00B008A6" w:rsidRDefault="00E66D87" w:rsidP="00FE3C5E">
      <w:pPr>
        <w:jc w:val="both"/>
        <w:rPr>
          <w:sz w:val="20"/>
        </w:rPr>
      </w:pPr>
    </w:p>
    <w:p w14:paraId="1675FE99" w14:textId="7F588B73" w:rsidR="000C291A" w:rsidRDefault="00FC7E62" w:rsidP="00B008A6">
      <w:pPr>
        <w:rPr>
          <w:sz w:val="20"/>
        </w:rPr>
      </w:pPr>
      <w:r w:rsidRPr="00B008A6">
        <w:rPr>
          <w:sz w:val="20"/>
        </w:rPr>
        <w:t>D</w:t>
      </w:r>
      <w:r w:rsidR="009C3697" w:rsidRPr="00B008A6">
        <w:rPr>
          <w:sz w:val="20"/>
        </w:rPr>
        <w:t xml:space="preserve">ue diligence </w:t>
      </w:r>
      <w:r w:rsidRPr="00B008A6">
        <w:rPr>
          <w:sz w:val="20"/>
        </w:rPr>
        <w:t xml:space="preserve">will also be conducted on the tenant, </w:t>
      </w:r>
      <w:proofErr w:type="gramStart"/>
      <w:r w:rsidRPr="00B008A6">
        <w:rPr>
          <w:sz w:val="20"/>
        </w:rPr>
        <w:t>guarantor</w:t>
      </w:r>
      <w:proofErr w:type="gramEnd"/>
      <w:r w:rsidRPr="00B008A6">
        <w:rPr>
          <w:sz w:val="20"/>
        </w:rPr>
        <w:t xml:space="preserve"> and any relevant third-party service providers</w:t>
      </w:r>
      <w:r w:rsidR="00046353" w:rsidRPr="00B008A6">
        <w:rPr>
          <w:sz w:val="20"/>
        </w:rPr>
        <w:t xml:space="preserve">. </w:t>
      </w:r>
    </w:p>
    <w:p w14:paraId="1B3C3AD8" w14:textId="77777777" w:rsidR="005A423B" w:rsidRPr="005A423B" w:rsidRDefault="005A423B" w:rsidP="005D41E0">
      <w:pPr>
        <w:rPr>
          <w:rStyle w:val="MainHeadingChar"/>
          <w:rFonts w:eastAsiaTheme="minorHAnsi"/>
          <w:sz w:val="24"/>
          <w:szCs w:val="22"/>
        </w:rPr>
      </w:pPr>
    </w:p>
    <w:p w14:paraId="45FB8E94" w14:textId="30327842" w:rsidR="00C12EE8" w:rsidRPr="00D55032" w:rsidRDefault="00C12EE8" w:rsidP="004A6E7C">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Conflicts of Interest</w:t>
      </w:r>
    </w:p>
    <w:p w14:paraId="37BDEAF3" w14:textId="77777777" w:rsidR="006F0578" w:rsidRDefault="006F0578" w:rsidP="006F0578"/>
    <w:p w14:paraId="4BC9D95B" w14:textId="1D7BF6F6" w:rsidR="00B80CA3" w:rsidRPr="006F0578" w:rsidRDefault="00B80CA3" w:rsidP="006F0578">
      <w:pPr>
        <w:rPr>
          <w:sz w:val="20"/>
          <w:szCs w:val="20"/>
        </w:rPr>
      </w:pPr>
      <w:r w:rsidRPr="006F0578">
        <w:rPr>
          <w:sz w:val="20"/>
          <w:szCs w:val="20"/>
        </w:rPr>
        <w:t xml:space="preserve">Provide details of any perceived, potential and/or actual conflicts of interest which may arise in accordance with the transaction. </w:t>
      </w:r>
    </w:p>
    <w:p w14:paraId="5E9991D7" w14:textId="6DD69719" w:rsidR="00E2074B" w:rsidRDefault="00E2074B" w:rsidP="00E2074B">
      <w:pPr>
        <w:jc w:val="both"/>
        <w:rPr>
          <w:sz w:val="20"/>
        </w:rPr>
      </w:pPr>
    </w:p>
    <w:tbl>
      <w:tblPr>
        <w:tblStyle w:val="TableGrid"/>
        <w:tblW w:w="0" w:type="auto"/>
        <w:tblLook w:val="04A0" w:firstRow="1" w:lastRow="0" w:firstColumn="1" w:lastColumn="0" w:noHBand="0" w:noVBand="1"/>
      </w:tblPr>
      <w:tblGrid>
        <w:gridCol w:w="3117"/>
        <w:gridCol w:w="3228"/>
        <w:gridCol w:w="2897"/>
      </w:tblGrid>
      <w:tr w:rsidR="00B80CA3" w14:paraId="7446337C" w14:textId="77777777" w:rsidTr="00EE0F96">
        <w:trPr>
          <w:tblHeader/>
        </w:trPr>
        <w:tc>
          <w:tcPr>
            <w:tcW w:w="3117" w:type="dxa"/>
            <w:shd w:val="clear" w:color="auto" w:fill="021D49"/>
          </w:tcPr>
          <w:p w14:paraId="416FA435" w14:textId="6AB14204" w:rsidR="00B80CA3" w:rsidRDefault="00CE34A0" w:rsidP="006C0D8B">
            <w:pPr>
              <w:rPr>
                <w:b/>
              </w:rPr>
            </w:pPr>
            <w:r>
              <w:rPr>
                <w:b/>
              </w:rPr>
              <w:t xml:space="preserve">Identification of conflict of interest </w:t>
            </w:r>
          </w:p>
        </w:tc>
        <w:tc>
          <w:tcPr>
            <w:tcW w:w="3228" w:type="dxa"/>
            <w:shd w:val="clear" w:color="auto" w:fill="021D49"/>
          </w:tcPr>
          <w:p w14:paraId="72FB5247" w14:textId="0D5B44FE" w:rsidR="00B80CA3" w:rsidRDefault="00CE34A0" w:rsidP="006C0D8B">
            <w:pPr>
              <w:rPr>
                <w:b/>
              </w:rPr>
            </w:pPr>
            <w:r>
              <w:rPr>
                <w:b/>
              </w:rPr>
              <w:t>Explanation</w:t>
            </w:r>
            <w:r w:rsidR="00B80CA3">
              <w:rPr>
                <w:b/>
              </w:rPr>
              <w:t xml:space="preserve"> </w:t>
            </w:r>
          </w:p>
        </w:tc>
        <w:tc>
          <w:tcPr>
            <w:tcW w:w="2897" w:type="dxa"/>
            <w:shd w:val="clear" w:color="auto" w:fill="021D49"/>
          </w:tcPr>
          <w:p w14:paraId="2E906382" w14:textId="24C13CB8" w:rsidR="00B80CA3" w:rsidRDefault="00CE34A0" w:rsidP="006C0D8B">
            <w:pPr>
              <w:rPr>
                <w:b/>
              </w:rPr>
            </w:pPr>
            <w:r>
              <w:rPr>
                <w:b/>
              </w:rPr>
              <w:t>Mitigation</w:t>
            </w:r>
          </w:p>
        </w:tc>
      </w:tr>
      <w:tr w:rsidR="00DD669F" w14:paraId="79679A31" w14:textId="77777777" w:rsidTr="00B008A6">
        <w:tc>
          <w:tcPr>
            <w:tcW w:w="3117" w:type="dxa"/>
            <w:shd w:val="clear" w:color="auto" w:fill="D9D9D9" w:themeFill="background1" w:themeFillShade="D9"/>
          </w:tcPr>
          <w:p w14:paraId="390D06B4" w14:textId="15D566A4" w:rsidR="00DD669F" w:rsidRPr="00145EF4" w:rsidRDefault="00DD669F" w:rsidP="00DD669F">
            <w:r>
              <w:t>Could this transaction suit another Savills IM fund or mandate/client and if yes, how was the deal allocation/conflict resolved?</w:t>
            </w:r>
          </w:p>
        </w:tc>
        <w:tc>
          <w:tcPr>
            <w:tcW w:w="3228" w:type="dxa"/>
            <w:shd w:val="clear" w:color="auto" w:fill="auto"/>
            <w:vAlign w:val="center"/>
          </w:tcPr>
          <w:p w14:paraId="43C6FC6F" w14:textId="59EDFD1B" w:rsidR="00DD669F" w:rsidRDefault="00DD669F" w:rsidP="00DD669F">
            <w:pPr>
              <w:rPr>
                <w:b/>
              </w:rPr>
            </w:pPr>
            <w:r w:rsidRPr="001C7EE4">
              <w:rPr>
                <w:bCs/>
                <w:i/>
                <w:iCs/>
              </w:rPr>
              <w:t>No</w:t>
            </w:r>
          </w:p>
        </w:tc>
        <w:tc>
          <w:tcPr>
            <w:tcW w:w="2897" w:type="dxa"/>
            <w:shd w:val="clear" w:color="auto" w:fill="auto"/>
          </w:tcPr>
          <w:p w14:paraId="43CF0E62" w14:textId="77777777" w:rsidR="00DD669F" w:rsidRDefault="00DD669F" w:rsidP="00DD669F">
            <w:pPr>
              <w:rPr>
                <w:b/>
              </w:rPr>
            </w:pPr>
          </w:p>
        </w:tc>
      </w:tr>
      <w:tr w:rsidR="00DD669F" w14:paraId="576C2254" w14:textId="77777777" w:rsidTr="00B008A6">
        <w:tc>
          <w:tcPr>
            <w:tcW w:w="3117" w:type="dxa"/>
            <w:shd w:val="clear" w:color="auto" w:fill="D9D9D9" w:themeFill="background1" w:themeFillShade="D9"/>
          </w:tcPr>
          <w:p w14:paraId="44322444" w14:textId="77777777" w:rsidR="00DD669F" w:rsidRPr="00145EF4" w:rsidRDefault="00DD669F" w:rsidP="00DD669F">
            <w:r w:rsidRPr="00145EF4">
              <w:t xml:space="preserve">Could this transaction be perceived as a conflict of interest? </w:t>
            </w:r>
          </w:p>
        </w:tc>
        <w:tc>
          <w:tcPr>
            <w:tcW w:w="3228" w:type="dxa"/>
            <w:shd w:val="clear" w:color="auto" w:fill="auto"/>
            <w:vAlign w:val="center"/>
          </w:tcPr>
          <w:p w14:paraId="52A6273C" w14:textId="1A13D552" w:rsidR="00DD669F" w:rsidRDefault="00DD669F" w:rsidP="00DD669F">
            <w:pPr>
              <w:rPr>
                <w:b/>
              </w:rPr>
            </w:pPr>
            <w:r w:rsidRPr="001C7EE4">
              <w:rPr>
                <w:bCs/>
                <w:i/>
                <w:iCs/>
              </w:rPr>
              <w:t>No</w:t>
            </w:r>
          </w:p>
        </w:tc>
        <w:tc>
          <w:tcPr>
            <w:tcW w:w="2897" w:type="dxa"/>
            <w:shd w:val="clear" w:color="auto" w:fill="auto"/>
          </w:tcPr>
          <w:p w14:paraId="4B3BFD2A" w14:textId="77777777" w:rsidR="00DD669F" w:rsidRDefault="00DD669F" w:rsidP="00DD669F">
            <w:pPr>
              <w:rPr>
                <w:b/>
              </w:rPr>
            </w:pPr>
          </w:p>
        </w:tc>
      </w:tr>
      <w:tr w:rsidR="00DD669F" w14:paraId="1E7B05BD" w14:textId="77777777" w:rsidTr="00B008A6">
        <w:tc>
          <w:tcPr>
            <w:tcW w:w="3117" w:type="dxa"/>
            <w:shd w:val="clear" w:color="auto" w:fill="D9D9D9" w:themeFill="background1" w:themeFillShade="D9"/>
          </w:tcPr>
          <w:p w14:paraId="6A6DC3D5" w14:textId="2219111E" w:rsidR="00DD669F" w:rsidRPr="00A62C56" w:rsidRDefault="00DD669F" w:rsidP="00DD669F">
            <w:r w:rsidRPr="00A62C56">
              <w:t xml:space="preserve">Have any Savills group entities been appointed </w:t>
            </w:r>
            <w:r>
              <w:t>in respect of</w:t>
            </w:r>
            <w:r w:rsidRPr="00A62C56">
              <w:t xml:space="preserve"> this transaction? </w:t>
            </w:r>
          </w:p>
        </w:tc>
        <w:tc>
          <w:tcPr>
            <w:tcW w:w="3228" w:type="dxa"/>
            <w:vAlign w:val="center"/>
          </w:tcPr>
          <w:p w14:paraId="0FFEC1FC" w14:textId="05EB5C78" w:rsidR="00DD669F" w:rsidRDefault="00DD669F" w:rsidP="00DD669F">
            <w:pPr>
              <w:rPr>
                <w:b/>
              </w:rPr>
            </w:pPr>
            <w:r w:rsidRPr="001C7EE4">
              <w:rPr>
                <w:bCs/>
                <w:i/>
                <w:iCs/>
              </w:rPr>
              <w:t>No</w:t>
            </w:r>
          </w:p>
        </w:tc>
        <w:tc>
          <w:tcPr>
            <w:tcW w:w="2897" w:type="dxa"/>
          </w:tcPr>
          <w:p w14:paraId="3B64A0D6" w14:textId="77777777" w:rsidR="00DD669F" w:rsidRDefault="00DD669F" w:rsidP="00DD669F">
            <w:pPr>
              <w:rPr>
                <w:b/>
              </w:rPr>
            </w:pPr>
          </w:p>
        </w:tc>
      </w:tr>
      <w:tr w:rsidR="00DD669F" w14:paraId="3492F76F" w14:textId="77777777" w:rsidTr="00B008A6">
        <w:tc>
          <w:tcPr>
            <w:tcW w:w="3117" w:type="dxa"/>
            <w:shd w:val="clear" w:color="auto" w:fill="D9D9D9" w:themeFill="background1" w:themeFillShade="D9"/>
          </w:tcPr>
          <w:p w14:paraId="7097EEE3" w14:textId="04E5A380" w:rsidR="00DD669F" w:rsidRPr="00A62C56" w:rsidRDefault="00DD669F" w:rsidP="00DD669F">
            <w:r w:rsidRPr="00A62C56">
              <w:t xml:space="preserve">Does </w:t>
            </w:r>
            <w:r>
              <w:t xml:space="preserve">any of </w:t>
            </w:r>
            <w:r w:rsidRPr="00A62C56">
              <w:t xml:space="preserve">the transaction team have any personal interest in the transaction?  </w:t>
            </w:r>
          </w:p>
        </w:tc>
        <w:tc>
          <w:tcPr>
            <w:tcW w:w="3228" w:type="dxa"/>
            <w:vAlign w:val="center"/>
          </w:tcPr>
          <w:p w14:paraId="0FB46265" w14:textId="31472B7B" w:rsidR="00DD669F" w:rsidRDefault="00DD669F" w:rsidP="00DD669F">
            <w:pPr>
              <w:rPr>
                <w:b/>
              </w:rPr>
            </w:pPr>
            <w:r w:rsidRPr="001C7EE4">
              <w:rPr>
                <w:bCs/>
                <w:i/>
                <w:iCs/>
              </w:rPr>
              <w:t>No</w:t>
            </w:r>
          </w:p>
        </w:tc>
        <w:tc>
          <w:tcPr>
            <w:tcW w:w="2897" w:type="dxa"/>
          </w:tcPr>
          <w:p w14:paraId="162F6DC6" w14:textId="77777777" w:rsidR="00DD669F" w:rsidRDefault="00DD669F" w:rsidP="00DD669F">
            <w:pPr>
              <w:rPr>
                <w:b/>
              </w:rPr>
            </w:pPr>
          </w:p>
        </w:tc>
      </w:tr>
      <w:tr w:rsidR="00DD669F" w14:paraId="591803CE" w14:textId="77777777" w:rsidTr="00B008A6">
        <w:tc>
          <w:tcPr>
            <w:tcW w:w="3117" w:type="dxa"/>
            <w:shd w:val="clear" w:color="auto" w:fill="D9D9D9" w:themeFill="background1" w:themeFillShade="D9"/>
          </w:tcPr>
          <w:p w14:paraId="052B2123" w14:textId="77777777" w:rsidR="00DD669F" w:rsidRPr="00A62C56" w:rsidRDefault="00DD669F" w:rsidP="00DD669F">
            <w:r w:rsidRPr="00A62C56">
              <w:t xml:space="preserve">Will Savills IM receive any additional fees / commissions for appointing a third-party when undertaking due diligence on this transaction? </w:t>
            </w:r>
          </w:p>
        </w:tc>
        <w:tc>
          <w:tcPr>
            <w:tcW w:w="3228" w:type="dxa"/>
            <w:vAlign w:val="center"/>
          </w:tcPr>
          <w:p w14:paraId="62A2FDF3" w14:textId="125BD6E4" w:rsidR="00DD669F" w:rsidRDefault="00DD669F" w:rsidP="00DD669F">
            <w:pPr>
              <w:rPr>
                <w:b/>
              </w:rPr>
            </w:pPr>
            <w:r w:rsidRPr="001C7EE4">
              <w:rPr>
                <w:bCs/>
                <w:i/>
                <w:iCs/>
              </w:rPr>
              <w:t>No</w:t>
            </w:r>
          </w:p>
        </w:tc>
        <w:tc>
          <w:tcPr>
            <w:tcW w:w="2897" w:type="dxa"/>
          </w:tcPr>
          <w:p w14:paraId="21F542FF" w14:textId="77777777" w:rsidR="00DD669F" w:rsidRDefault="00DD669F" w:rsidP="00DD669F">
            <w:pPr>
              <w:rPr>
                <w:b/>
              </w:rPr>
            </w:pPr>
          </w:p>
        </w:tc>
      </w:tr>
      <w:tr w:rsidR="008F7824" w14:paraId="37811276" w14:textId="77777777" w:rsidTr="00B008A6">
        <w:tc>
          <w:tcPr>
            <w:tcW w:w="3117" w:type="dxa"/>
            <w:shd w:val="clear" w:color="auto" w:fill="D9D9D9" w:themeFill="background1" w:themeFillShade="D9"/>
          </w:tcPr>
          <w:p w14:paraId="0956E781" w14:textId="77777777" w:rsidR="008F7824" w:rsidRPr="00A62C56" w:rsidRDefault="008F7824" w:rsidP="008F7824">
            <w:r>
              <w:t xml:space="preserve">Will Savills IM receive any additional fees / commissions by a third party for acquiring this particular asset for the client? </w:t>
            </w:r>
          </w:p>
        </w:tc>
        <w:tc>
          <w:tcPr>
            <w:tcW w:w="3228" w:type="dxa"/>
            <w:vAlign w:val="center"/>
          </w:tcPr>
          <w:p w14:paraId="65FC0864" w14:textId="7575B673" w:rsidR="008F7824" w:rsidRDefault="008F7824" w:rsidP="008F7824">
            <w:pPr>
              <w:rPr>
                <w:b/>
              </w:rPr>
            </w:pPr>
            <w:r w:rsidRPr="001C7EE4">
              <w:rPr>
                <w:bCs/>
                <w:i/>
                <w:iCs/>
              </w:rPr>
              <w:t>No</w:t>
            </w:r>
          </w:p>
        </w:tc>
        <w:tc>
          <w:tcPr>
            <w:tcW w:w="2897" w:type="dxa"/>
          </w:tcPr>
          <w:p w14:paraId="10DADDF1" w14:textId="77777777" w:rsidR="008F7824" w:rsidRDefault="008F7824" w:rsidP="008F7824">
            <w:pPr>
              <w:rPr>
                <w:b/>
              </w:rPr>
            </w:pPr>
          </w:p>
        </w:tc>
      </w:tr>
      <w:tr w:rsidR="008F7824" w14:paraId="55D1A2C0" w14:textId="77777777" w:rsidTr="00B008A6">
        <w:tc>
          <w:tcPr>
            <w:tcW w:w="3117" w:type="dxa"/>
            <w:shd w:val="clear" w:color="auto" w:fill="D9D9D9" w:themeFill="background1" w:themeFillShade="D9"/>
          </w:tcPr>
          <w:p w14:paraId="73F8A49A" w14:textId="70D352FF" w:rsidR="008F7824" w:rsidRDefault="008F7824" w:rsidP="008F7824">
            <w:r>
              <w:t xml:space="preserve">What considerations have been </w:t>
            </w:r>
            <w:proofErr w:type="gramStart"/>
            <w:r>
              <w:t>taken into account</w:t>
            </w:r>
            <w:proofErr w:type="gramEnd"/>
            <w:r>
              <w:t xml:space="preserve"> in asset allocation</w:t>
            </w:r>
          </w:p>
        </w:tc>
        <w:tc>
          <w:tcPr>
            <w:tcW w:w="3228" w:type="dxa"/>
            <w:vAlign w:val="center"/>
          </w:tcPr>
          <w:p w14:paraId="24CFB02B" w14:textId="3FE5423A" w:rsidR="008F7824" w:rsidRDefault="008F7824" w:rsidP="008F7824">
            <w:pPr>
              <w:rPr>
                <w:b/>
              </w:rPr>
            </w:pPr>
            <w:r w:rsidRPr="001C7EE4">
              <w:rPr>
                <w:rFonts w:hint="eastAsia"/>
                <w:bCs/>
                <w:i/>
                <w:iCs/>
              </w:rPr>
              <w:t>A</w:t>
            </w:r>
            <w:r w:rsidRPr="001C7EE4">
              <w:rPr>
                <w:bCs/>
                <w:i/>
                <w:iCs/>
              </w:rPr>
              <w:t>sset profile and origination strategy, location, risk and return profile</w:t>
            </w:r>
          </w:p>
        </w:tc>
        <w:tc>
          <w:tcPr>
            <w:tcW w:w="2897" w:type="dxa"/>
          </w:tcPr>
          <w:p w14:paraId="4EA61DCA" w14:textId="77777777" w:rsidR="008F7824" w:rsidRDefault="008F7824" w:rsidP="008F7824">
            <w:pPr>
              <w:rPr>
                <w:b/>
              </w:rPr>
            </w:pPr>
          </w:p>
        </w:tc>
      </w:tr>
      <w:tr w:rsidR="008F7824" w14:paraId="442D4DC6" w14:textId="77777777" w:rsidTr="00B008A6">
        <w:trPr>
          <w:trHeight w:val="892"/>
        </w:trPr>
        <w:tc>
          <w:tcPr>
            <w:tcW w:w="3117" w:type="dxa"/>
            <w:shd w:val="clear" w:color="auto" w:fill="D9D9D9" w:themeFill="background1" w:themeFillShade="D9"/>
          </w:tcPr>
          <w:p w14:paraId="7C718613" w14:textId="77777777" w:rsidR="008F7824" w:rsidRDefault="008F7824" w:rsidP="008F7824">
            <w:r>
              <w:t xml:space="preserve">Any other conflicts of interest to be considered? </w:t>
            </w:r>
          </w:p>
        </w:tc>
        <w:tc>
          <w:tcPr>
            <w:tcW w:w="3228" w:type="dxa"/>
            <w:vAlign w:val="center"/>
          </w:tcPr>
          <w:p w14:paraId="2A317F17" w14:textId="592A8D00" w:rsidR="008F7824" w:rsidRDefault="008F7824" w:rsidP="008F7824">
            <w:pPr>
              <w:rPr>
                <w:b/>
              </w:rPr>
            </w:pPr>
            <w:r w:rsidRPr="001C7EE4">
              <w:rPr>
                <w:bCs/>
                <w:i/>
                <w:iCs/>
              </w:rPr>
              <w:t>No</w:t>
            </w:r>
          </w:p>
        </w:tc>
        <w:tc>
          <w:tcPr>
            <w:tcW w:w="2897" w:type="dxa"/>
          </w:tcPr>
          <w:p w14:paraId="47E55651" w14:textId="77777777" w:rsidR="008F7824" w:rsidRDefault="008F7824" w:rsidP="008F7824">
            <w:pPr>
              <w:rPr>
                <w:b/>
              </w:rPr>
            </w:pPr>
          </w:p>
        </w:tc>
      </w:tr>
    </w:tbl>
    <w:p w14:paraId="5C6F9F27" w14:textId="41398BC9" w:rsidR="00B80CA3" w:rsidRDefault="00B80CA3" w:rsidP="00E2074B">
      <w:pPr>
        <w:jc w:val="both"/>
        <w:rPr>
          <w:sz w:val="20"/>
        </w:rPr>
      </w:pPr>
    </w:p>
    <w:p w14:paraId="57B47815" w14:textId="3DCAD31B" w:rsidR="00B80CA3" w:rsidRPr="00E2074B" w:rsidRDefault="00B80CA3" w:rsidP="00E2074B">
      <w:pPr>
        <w:jc w:val="both"/>
        <w:rPr>
          <w:sz w:val="20"/>
        </w:rPr>
      </w:pPr>
    </w:p>
    <w:p w14:paraId="53D8C967" w14:textId="2262C388" w:rsidR="00552668" w:rsidRPr="00665E10" w:rsidRDefault="00552668" w:rsidP="004A6E7C">
      <w:pPr>
        <w:pStyle w:val="ListParagraph"/>
        <w:numPr>
          <w:ilvl w:val="1"/>
          <w:numId w:val="27"/>
        </w:numPr>
        <w:ind w:left="680" w:hanging="680"/>
        <w:rPr>
          <w:rStyle w:val="MainHeadingChar"/>
          <w:rFonts w:eastAsiaTheme="minorHAnsi"/>
          <w:sz w:val="24"/>
          <w:szCs w:val="22"/>
        </w:rPr>
      </w:pPr>
      <w:r w:rsidRPr="00665E10">
        <w:rPr>
          <w:rStyle w:val="MainHeadingChar"/>
          <w:rFonts w:eastAsiaTheme="minorHAnsi"/>
          <w:sz w:val="24"/>
          <w:szCs w:val="22"/>
        </w:rPr>
        <w:t xml:space="preserve">Best Execution </w:t>
      </w:r>
    </w:p>
    <w:p w14:paraId="3753A5A9" w14:textId="41F3F300" w:rsidR="00552668" w:rsidRDefault="00552668" w:rsidP="00824FB3"/>
    <w:tbl>
      <w:tblPr>
        <w:tblStyle w:val="TableGrid"/>
        <w:tblW w:w="0" w:type="auto"/>
        <w:tblLook w:val="04A0" w:firstRow="1" w:lastRow="0" w:firstColumn="1" w:lastColumn="0" w:noHBand="0" w:noVBand="1"/>
      </w:tblPr>
      <w:tblGrid>
        <w:gridCol w:w="3652"/>
        <w:gridCol w:w="5528"/>
      </w:tblGrid>
      <w:tr w:rsidR="00044C13" w14:paraId="672AA28B" w14:textId="77777777" w:rsidTr="0008710A">
        <w:tc>
          <w:tcPr>
            <w:tcW w:w="3652" w:type="dxa"/>
            <w:shd w:val="clear" w:color="auto" w:fill="021D49"/>
          </w:tcPr>
          <w:p w14:paraId="02A498CC" w14:textId="77777777" w:rsidR="00044C13" w:rsidRDefault="00044C13" w:rsidP="0008710A">
            <w:pPr>
              <w:rPr>
                <w:b/>
              </w:rPr>
            </w:pPr>
            <w:r>
              <w:rPr>
                <w:b/>
              </w:rPr>
              <w:t xml:space="preserve">Questions </w:t>
            </w:r>
          </w:p>
        </w:tc>
        <w:tc>
          <w:tcPr>
            <w:tcW w:w="5528" w:type="dxa"/>
            <w:shd w:val="clear" w:color="auto" w:fill="021D49"/>
          </w:tcPr>
          <w:p w14:paraId="7F86885F" w14:textId="77777777" w:rsidR="00044C13" w:rsidRDefault="00044C13" w:rsidP="0008710A">
            <w:pPr>
              <w:rPr>
                <w:b/>
              </w:rPr>
            </w:pPr>
            <w:r>
              <w:rPr>
                <w:b/>
              </w:rPr>
              <w:t xml:space="preserve">Explanation </w:t>
            </w:r>
          </w:p>
        </w:tc>
      </w:tr>
      <w:tr w:rsidR="00044C13" w14:paraId="4E98BB9E" w14:textId="77777777" w:rsidTr="0008710A">
        <w:trPr>
          <w:trHeight w:val="773"/>
        </w:trPr>
        <w:tc>
          <w:tcPr>
            <w:tcW w:w="3652" w:type="dxa"/>
            <w:shd w:val="clear" w:color="auto" w:fill="D9D9D9" w:themeFill="background1" w:themeFillShade="D9"/>
          </w:tcPr>
          <w:p w14:paraId="69AA8CFA" w14:textId="77777777" w:rsidR="00044C13" w:rsidRPr="001C7EE4" w:rsidRDefault="00044C13" w:rsidP="0008710A">
            <w:pPr>
              <w:rPr>
                <w:b/>
                <w:bCs/>
              </w:rPr>
            </w:pPr>
            <w:r w:rsidRPr="005151A0">
              <w:rPr>
                <w:b/>
                <w:bCs/>
              </w:rPr>
              <w:t>Asset valuation and price</w:t>
            </w:r>
          </w:p>
        </w:tc>
        <w:tc>
          <w:tcPr>
            <w:tcW w:w="5528" w:type="dxa"/>
            <w:shd w:val="clear" w:color="auto" w:fill="auto"/>
          </w:tcPr>
          <w:p w14:paraId="4EEF54E5" w14:textId="3F4B0FDF" w:rsidR="00044C13" w:rsidRPr="00D14689" w:rsidRDefault="00044C13" w:rsidP="0008710A">
            <w:pPr>
              <w:rPr>
                <w:b/>
                <w:highlight w:val="yellow"/>
              </w:rPr>
            </w:pPr>
            <w:r w:rsidRPr="001C7EE4">
              <w:rPr>
                <w:rFonts w:eastAsiaTheme="minorEastAsia" w:hint="eastAsia"/>
                <w:bCs/>
                <w:lang w:eastAsia="ja-JP"/>
              </w:rPr>
              <w:t>A</w:t>
            </w:r>
            <w:r w:rsidRPr="001C7EE4">
              <w:rPr>
                <w:rFonts w:eastAsiaTheme="minorEastAsia"/>
                <w:bCs/>
                <w:lang w:eastAsia="ja-JP"/>
              </w:rPr>
              <w:t xml:space="preserve">ttractive entry price reflecting off-market negotiations, with our direct approach </w:t>
            </w:r>
            <w:r w:rsidR="009C0E17">
              <w:rPr>
                <w:rFonts w:eastAsiaTheme="minorEastAsia"/>
                <w:bCs/>
                <w:lang w:eastAsia="ja-JP"/>
              </w:rPr>
              <w:t>and discounted entry price</w:t>
            </w:r>
            <w:r w:rsidRPr="00BA014C">
              <w:rPr>
                <w:lang w:eastAsia="ja-JP"/>
              </w:rPr>
              <w:t>.</w:t>
            </w:r>
          </w:p>
        </w:tc>
      </w:tr>
      <w:tr w:rsidR="00044C13" w14:paraId="759388D1" w14:textId="77777777" w:rsidTr="0008710A">
        <w:trPr>
          <w:trHeight w:val="773"/>
        </w:trPr>
        <w:tc>
          <w:tcPr>
            <w:tcW w:w="3652" w:type="dxa"/>
            <w:shd w:val="clear" w:color="auto" w:fill="D9D9D9" w:themeFill="background1" w:themeFillShade="D9"/>
          </w:tcPr>
          <w:p w14:paraId="546281DA" w14:textId="77777777" w:rsidR="00044C13" w:rsidRDefault="00044C13" w:rsidP="0008710A">
            <w:r w:rsidRPr="005151A0">
              <w:rPr>
                <w:rFonts w:eastAsiaTheme="minorEastAsia" w:hint="eastAsia"/>
                <w:b/>
                <w:bCs/>
                <w:lang w:eastAsia="ja-JP"/>
              </w:rPr>
              <w:t>C</w:t>
            </w:r>
            <w:r w:rsidRPr="005151A0">
              <w:rPr>
                <w:rFonts w:eastAsiaTheme="minorEastAsia"/>
                <w:b/>
                <w:bCs/>
                <w:lang w:eastAsia="ja-JP"/>
              </w:rPr>
              <w:t>apex</w:t>
            </w:r>
          </w:p>
        </w:tc>
        <w:tc>
          <w:tcPr>
            <w:tcW w:w="5528" w:type="dxa"/>
            <w:shd w:val="clear" w:color="auto" w:fill="auto"/>
          </w:tcPr>
          <w:p w14:paraId="621C5FC9" w14:textId="6B62E4A2" w:rsidR="00044C13" w:rsidRPr="008F3E33" w:rsidRDefault="00044C13" w:rsidP="0008710A">
            <w:pPr>
              <w:rPr>
                <w:b/>
              </w:rPr>
            </w:pPr>
            <w:r w:rsidRPr="008F3E33">
              <w:rPr>
                <w:rFonts w:eastAsiaTheme="minorEastAsia"/>
                <w:lang w:eastAsia="ja-JP"/>
              </w:rPr>
              <w:t>The asset is</w:t>
            </w:r>
            <w:r w:rsidRPr="008F3E33">
              <w:rPr>
                <w:lang w:eastAsia="ja-JP"/>
              </w:rPr>
              <w:t xml:space="preserve"> believed to have been maintained to high standards by the seller - a professional real estate company. </w:t>
            </w:r>
            <w:r w:rsidRPr="008F3E33">
              <w:rPr>
                <w:rFonts w:eastAsiaTheme="minorEastAsia"/>
                <w:lang w:eastAsia="ja-JP"/>
              </w:rPr>
              <w:t>However, f</w:t>
            </w:r>
            <w:r w:rsidRPr="008F3E33">
              <w:rPr>
                <w:lang w:eastAsia="ja-JP"/>
              </w:rPr>
              <w:t xml:space="preserve">or underwriting purposes, a conservative running capex budget of </w:t>
            </w:r>
            <w:r w:rsidRPr="00BA014C">
              <w:rPr>
                <w:bCs/>
                <w:lang w:eastAsia="ja-JP"/>
              </w:rPr>
              <w:t>JPY</w:t>
            </w:r>
            <w:r w:rsidR="00444387">
              <w:rPr>
                <w:bCs/>
                <w:lang w:eastAsia="ja-JP"/>
              </w:rPr>
              <w:t>3.7</w:t>
            </w:r>
            <w:r w:rsidRPr="00BA014C">
              <w:rPr>
                <w:bCs/>
                <w:lang w:eastAsia="ja-JP"/>
              </w:rPr>
              <w:t>mm p.a. is assumed (0.</w:t>
            </w:r>
            <w:r w:rsidR="008A5065">
              <w:rPr>
                <w:bCs/>
                <w:lang w:eastAsia="ja-JP"/>
              </w:rPr>
              <w:t>25</w:t>
            </w:r>
            <w:r w:rsidRPr="00BA014C">
              <w:rPr>
                <w:bCs/>
                <w:lang w:eastAsia="ja-JP"/>
              </w:rPr>
              <w:t>% of RCV)</w:t>
            </w:r>
            <w:r w:rsidRPr="008F3E33">
              <w:rPr>
                <w:lang w:eastAsia="ja-JP"/>
              </w:rPr>
              <w:t>.</w:t>
            </w:r>
          </w:p>
        </w:tc>
      </w:tr>
      <w:tr w:rsidR="00044C13" w14:paraId="7BBB99D8" w14:textId="77777777" w:rsidTr="0008710A">
        <w:trPr>
          <w:trHeight w:val="773"/>
        </w:trPr>
        <w:tc>
          <w:tcPr>
            <w:tcW w:w="3652" w:type="dxa"/>
            <w:shd w:val="clear" w:color="auto" w:fill="D9D9D9" w:themeFill="background1" w:themeFillShade="D9"/>
          </w:tcPr>
          <w:p w14:paraId="37F4C239" w14:textId="77777777" w:rsidR="00044C13" w:rsidRDefault="00044C13" w:rsidP="0008710A">
            <w:r w:rsidRPr="005151A0">
              <w:rPr>
                <w:rFonts w:eastAsiaTheme="minorEastAsia"/>
                <w:b/>
                <w:bCs/>
                <w:lang w:eastAsia="ja-JP"/>
              </w:rPr>
              <w:t xml:space="preserve">Structuring </w:t>
            </w:r>
          </w:p>
        </w:tc>
        <w:tc>
          <w:tcPr>
            <w:tcW w:w="5528" w:type="dxa"/>
            <w:shd w:val="clear" w:color="auto" w:fill="auto"/>
          </w:tcPr>
          <w:p w14:paraId="43CBC7C5" w14:textId="77777777" w:rsidR="00044C13" w:rsidRPr="00D14689" w:rsidRDefault="00044C13" w:rsidP="0008710A">
            <w:pPr>
              <w:rPr>
                <w:b/>
              </w:rPr>
            </w:pPr>
            <w:r w:rsidRPr="00D14689">
              <w:rPr>
                <w:bCs/>
                <w:lang w:eastAsia="ja-JP"/>
              </w:rPr>
              <w:t>Structuring will be considered with guidance from KMPG and legal counsel, incorporating feedback from lender negotiations.</w:t>
            </w:r>
          </w:p>
        </w:tc>
      </w:tr>
    </w:tbl>
    <w:p w14:paraId="496B2B54" w14:textId="77777777" w:rsidR="00044C13" w:rsidRDefault="00044C13" w:rsidP="00824FB3"/>
    <w:p w14:paraId="0C8492FD" w14:textId="77777777" w:rsidR="00552668" w:rsidRPr="000F4ACE" w:rsidRDefault="00552668" w:rsidP="00824FB3"/>
    <w:p w14:paraId="4F3B7D12" w14:textId="196D249A" w:rsidR="00D25CCC" w:rsidRDefault="00D25CCC" w:rsidP="004A6E7C">
      <w:pPr>
        <w:pStyle w:val="ListParagraph"/>
        <w:numPr>
          <w:ilvl w:val="0"/>
          <w:numId w:val="27"/>
        </w:numPr>
        <w:ind w:left="680" w:hanging="680"/>
        <w:rPr>
          <w:rStyle w:val="MainHeadingChar"/>
          <w:rFonts w:eastAsiaTheme="minorHAnsi"/>
          <w:color w:val="021D49"/>
        </w:rPr>
      </w:pPr>
      <w:r w:rsidRPr="000A40D1">
        <w:rPr>
          <w:rStyle w:val="MainHeadingChar"/>
          <w:rFonts w:eastAsiaTheme="minorHAnsi"/>
          <w:color w:val="021D49"/>
        </w:rPr>
        <w:lastRenderedPageBreak/>
        <w:t>Structure</w:t>
      </w:r>
    </w:p>
    <w:p w14:paraId="0B21ED8F" w14:textId="77777777" w:rsidR="005D3EAF" w:rsidRPr="000A40D1" w:rsidRDefault="005D3EAF" w:rsidP="005D3EAF">
      <w:pPr>
        <w:pStyle w:val="ListParagraph"/>
        <w:ind w:left="680"/>
        <w:rPr>
          <w:rStyle w:val="MainHeadingChar"/>
          <w:rFonts w:eastAsiaTheme="minorHAnsi"/>
          <w:color w:val="021D49"/>
        </w:rPr>
      </w:pPr>
    </w:p>
    <w:p w14:paraId="764DBC5B" w14:textId="49F4CBCE" w:rsidR="00254851" w:rsidRPr="00D55032" w:rsidRDefault="00254851" w:rsidP="006F0578">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Asset Plan and Exit Strategy</w:t>
      </w:r>
    </w:p>
    <w:p w14:paraId="1F3FF781" w14:textId="77777777" w:rsidR="00254851" w:rsidRPr="00067A06" w:rsidRDefault="00254851" w:rsidP="00067A06">
      <w:pPr>
        <w:jc w:val="both"/>
        <w:rPr>
          <w:sz w:val="20"/>
        </w:rPr>
      </w:pPr>
    </w:p>
    <w:p w14:paraId="4B24C969" w14:textId="2B85FD3B" w:rsidR="005C4539" w:rsidRPr="003828A8" w:rsidRDefault="005C4539" w:rsidP="005C4539">
      <w:pPr>
        <w:numPr>
          <w:ilvl w:val="0"/>
          <w:numId w:val="4"/>
        </w:numPr>
        <w:ind w:left="567" w:hanging="567"/>
        <w:jc w:val="both"/>
        <w:rPr>
          <w:rFonts w:cs="Arial"/>
          <w:i/>
          <w:sz w:val="20"/>
        </w:rPr>
      </w:pPr>
      <w:r>
        <w:rPr>
          <w:rFonts w:cs="Arial"/>
          <w:i/>
          <w:sz w:val="20"/>
        </w:rPr>
        <w:t xml:space="preserve">A </w:t>
      </w:r>
      <w:r w:rsidRPr="00ED2BCA">
        <w:rPr>
          <w:rFonts w:cs="Arial"/>
          <w:i/>
          <w:sz w:val="20"/>
        </w:rPr>
        <w:t xml:space="preserve">top-tier PM company </w:t>
      </w:r>
      <w:r w:rsidRPr="00E7041D">
        <w:rPr>
          <w:rFonts w:cs="Arial"/>
          <w:i/>
          <w:sz w:val="20"/>
        </w:rPr>
        <w:t xml:space="preserve">will be mandated </w:t>
      </w:r>
      <w:r w:rsidR="00FE6290">
        <w:rPr>
          <w:rFonts w:cs="Arial"/>
          <w:i/>
          <w:sz w:val="20"/>
        </w:rPr>
        <w:t>under a limited scope</w:t>
      </w:r>
      <w:r w:rsidR="00601BDA">
        <w:rPr>
          <w:rFonts w:cs="Arial"/>
          <w:i/>
          <w:sz w:val="20"/>
        </w:rPr>
        <w:t>, for example</w:t>
      </w:r>
      <w:r w:rsidR="00FE6290">
        <w:rPr>
          <w:rFonts w:cs="Arial"/>
          <w:i/>
          <w:sz w:val="20"/>
        </w:rPr>
        <w:t xml:space="preserve"> </w:t>
      </w:r>
      <w:r w:rsidRPr="00E7041D">
        <w:rPr>
          <w:rFonts w:cs="Arial"/>
          <w:i/>
          <w:sz w:val="20"/>
        </w:rPr>
        <w:t xml:space="preserve">to manage </w:t>
      </w:r>
      <w:r>
        <w:rPr>
          <w:rFonts w:cs="Arial"/>
          <w:i/>
          <w:sz w:val="20"/>
        </w:rPr>
        <w:t xml:space="preserve">tenant relations </w:t>
      </w:r>
      <w:r w:rsidRPr="00E7041D">
        <w:rPr>
          <w:rFonts w:cs="Arial"/>
          <w:i/>
          <w:sz w:val="20"/>
        </w:rPr>
        <w:t>and mai</w:t>
      </w:r>
      <w:r w:rsidRPr="003828A8">
        <w:rPr>
          <w:rFonts w:cs="Arial"/>
          <w:i/>
          <w:sz w:val="20"/>
        </w:rPr>
        <w:t>ntenance activities post-acquisition</w:t>
      </w:r>
      <w:r>
        <w:rPr>
          <w:rFonts w:cs="Arial"/>
          <w:i/>
          <w:sz w:val="20"/>
        </w:rPr>
        <w:t>.</w:t>
      </w:r>
      <w:r w:rsidRPr="003828A8">
        <w:rPr>
          <w:rFonts w:cs="Arial"/>
          <w:i/>
          <w:sz w:val="20"/>
        </w:rPr>
        <w:t xml:space="preserve"> </w:t>
      </w:r>
    </w:p>
    <w:p w14:paraId="5D4FAC24" w14:textId="0CDA4E0F" w:rsidR="005C4539" w:rsidRDefault="005C4539" w:rsidP="005C4539">
      <w:pPr>
        <w:numPr>
          <w:ilvl w:val="0"/>
          <w:numId w:val="4"/>
        </w:numPr>
        <w:ind w:left="567" w:hanging="567"/>
        <w:jc w:val="both"/>
        <w:rPr>
          <w:rFonts w:cs="Arial"/>
          <w:i/>
          <w:sz w:val="20"/>
        </w:rPr>
      </w:pPr>
      <w:r w:rsidRPr="00A2329D">
        <w:rPr>
          <w:rFonts w:cs="Arial"/>
          <w:i/>
          <w:sz w:val="20"/>
        </w:rPr>
        <w:t>Savills IM will have full asset management responsibility</w:t>
      </w:r>
      <w:r>
        <w:rPr>
          <w:rFonts w:cs="Arial"/>
          <w:i/>
          <w:sz w:val="20"/>
        </w:rPr>
        <w:t>.</w:t>
      </w:r>
    </w:p>
    <w:p w14:paraId="11C201B3" w14:textId="2728878C" w:rsidR="005C4539" w:rsidRDefault="003C5537" w:rsidP="005C4539">
      <w:pPr>
        <w:numPr>
          <w:ilvl w:val="0"/>
          <w:numId w:val="4"/>
        </w:numPr>
        <w:ind w:left="567" w:hanging="567"/>
        <w:jc w:val="both"/>
        <w:rPr>
          <w:rFonts w:cs="Arial"/>
          <w:i/>
          <w:sz w:val="20"/>
        </w:rPr>
      </w:pPr>
      <w:r>
        <w:rPr>
          <w:rFonts w:cs="Arial"/>
          <w:i/>
          <w:sz w:val="20"/>
        </w:rPr>
        <w:t xml:space="preserve">Fund will </w:t>
      </w:r>
      <w:r w:rsidR="005C4539" w:rsidRPr="003828A8">
        <w:rPr>
          <w:rFonts w:cs="Arial"/>
          <w:i/>
          <w:sz w:val="20"/>
        </w:rPr>
        <w:t>investigate potential improvement in the ESG qualities of the asset</w:t>
      </w:r>
      <w:r w:rsidR="00945A52">
        <w:rPr>
          <w:rFonts w:cs="Arial"/>
          <w:i/>
          <w:sz w:val="20"/>
        </w:rPr>
        <w:t xml:space="preserve"> in cooperation with the </w:t>
      </w:r>
      <w:r w:rsidR="00BC596C">
        <w:rPr>
          <w:rFonts w:cs="Arial"/>
          <w:i/>
          <w:sz w:val="20"/>
        </w:rPr>
        <w:t xml:space="preserve">sole tenant </w:t>
      </w:r>
      <w:r w:rsidR="005C4539" w:rsidRPr="003828A8">
        <w:rPr>
          <w:rFonts w:cs="Arial"/>
          <w:i/>
          <w:sz w:val="20"/>
        </w:rPr>
        <w:t>to drive further efficiencies.</w:t>
      </w:r>
    </w:p>
    <w:p w14:paraId="5AC7E0F4" w14:textId="050369A6" w:rsidR="005C4539" w:rsidRPr="00D00E43" w:rsidRDefault="002623D4" w:rsidP="005C4539">
      <w:pPr>
        <w:numPr>
          <w:ilvl w:val="0"/>
          <w:numId w:val="4"/>
        </w:numPr>
        <w:ind w:left="567" w:hanging="567"/>
        <w:jc w:val="both"/>
        <w:rPr>
          <w:rFonts w:cs="Arial"/>
          <w:i/>
          <w:sz w:val="20"/>
        </w:rPr>
      </w:pPr>
      <w:r>
        <w:rPr>
          <w:rFonts w:cs="Arial"/>
          <w:i/>
          <w:sz w:val="20"/>
        </w:rPr>
        <w:t>N</w:t>
      </w:r>
      <w:r w:rsidR="005C4539" w:rsidRPr="00D00E43">
        <w:rPr>
          <w:rFonts w:cs="Arial"/>
          <w:i/>
          <w:sz w:val="20"/>
        </w:rPr>
        <w:t xml:space="preserve">o significant capex is anticipated during the hold </w:t>
      </w:r>
      <w:proofErr w:type="gramStart"/>
      <w:r w:rsidR="005C4539" w:rsidRPr="00D00E43">
        <w:rPr>
          <w:rFonts w:cs="Arial"/>
          <w:i/>
          <w:sz w:val="20"/>
        </w:rPr>
        <w:t>period</w:t>
      </w:r>
      <w:r w:rsidR="005C4539">
        <w:rPr>
          <w:rFonts w:cs="Arial"/>
          <w:i/>
          <w:sz w:val="20"/>
        </w:rPr>
        <w:t>,</w:t>
      </w:r>
      <w:proofErr w:type="gramEnd"/>
      <w:r w:rsidR="005C4539">
        <w:rPr>
          <w:rFonts w:cs="Arial"/>
          <w:i/>
          <w:sz w:val="20"/>
        </w:rPr>
        <w:t xml:space="preserve"> however a conservative running capex budget is underwritten </w:t>
      </w:r>
      <w:r w:rsidR="0055368C">
        <w:rPr>
          <w:rFonts w:cs="Arial"/>
          <w:i/>
          <w:sz w:val="20"/>
        </w:rPr>
        <w:t>subject t</w:t>
      </w:r>
      <w:r w:rsidR="00780B3E">
        <w:rPr>
          <w:rFonts w:cs="Arial"/>
          <w:i/>
          <w:sz w:val="20"/>
        </w:rPr>
        <w:t>o review during the diligence period</w:t>
      </w:r>
      <w:r w:rsidR="005C4539">
        <w:rPr>
          <w:rFonts w:cs="Arial"/>
          <w:i/>
          <w:sz w:val="20"/>
        </w:rPr>
        <w:t>.</w:t>
      </w:r>
    </w:p>
    <w:p w14:paraId="410DE1EF" w14:textId="77777777" w:rsidR="005C4539" w:rsidRPr="00D00E43" w:rsidRDefault="005C4539" w:rsidP="005C4539">
      <w:pPr>
        <w:numPr>
          <w:ilvl w:val="0"/>
          <w:numId w:val="4"/>
        </w:numPr>
        <w:ind w:left="567" w:hanging="567"/>
        <w:jc w:val="both"/>
        <w:rPr>
          <w:rFonts w:cs="Arial"/>
          <w:i/>
          <w:sz w:val="20"/>
        </w:rPr>
      </w:pPr>
      <w:r w:rsidRPr="00D00E43">
        <w:rPr>
          <w:rFonts w:cs="Arial"/>
          <w:i/>
          <w:sz w:val="20"/>
        </w:rPr>
        <w:t xml:space="preserve">The exit will likely follow a standard marketing process, with the seller being an institution such as a J-REIT, REIT sponsor, foreign fund or corporation, or a local company </w:t>
      </w:r>
      <w:r>
        <w:rPr>
          <w:rFonts w:cs="Arial"/>
          <w:i/>
          <w:sz w:val="20"/>
        </w:rPr>
        <w:t xml:space="preserve">or private investor </w:t>
      </w:r>
      <w:r w:rsidRPr="00D00E43">
        <w:rPr>
          <w:rFonts w:cs="Arial"/>
          <w:i/>
          <w:sz w:val="20"/>
        </w:rPr>
        <w:t xml:space="preserve">with a strong tie to this location. </w:t>
      </w:r>
      <w:r>
        <w:rPr>
          <w:rFonts w:cs="Arial"/>
          <w:i/>
          <w:sz w:val="20"/>
        </w:rPr>
        <w:t>It is possible that the asset may be sold as part of a portfolio with other Fund assets.</w:t>
      </w:r>
    </w:p>
    <w:p w14:paraId="045D411D" w14:textId="77777777" w:rsidR="00254851" w:rsidRPr="00BD50F6" w:rsidRDefault="00254851" w:rsidP="00BD50F6">
      <w:pPr>
        <w:jc w:val="both"/>
        <w:rPr>
          <w:sz w:val="20"/>
        </w:rPr>
      </w:pPr>
    </w:p>
    <w:p w14:paraId="0897A9B0" w14:textId="77777777" w:rsidR="00254851" w:rsidRPr="00D55032" w:rsidRDefault="00254851" w:rsidP="006F0578">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Equity funding</w:t>
      </w:r>
    </w:p>
    <w:p w14:paraId="3D558899" w14:textId="77777777" w:rsidR="00254851" w:rsidRPr="00BD50F6" w:rsidRDefault="00254851" w:rsidP="00BD50F6">
      <w:pPr>
        <w:ind w:left="862"/>
        <w:jc w:val="both"/>
        <w:rPr>
          <w:rFonts w:cs="Arial"/>
          <w:i/>
          <w:color w:val="FF0000"/>
          <w:sz w:val="20"/>
        </w:rPr>
      </w:pPr>
    </w:p>
    <w:p w14:paraId="73A756A6" w14:textId="2E622D4D" w:rsidR="007D513D" w:rsidRPr="00B6424E" w:rsidRDefault="007D513D" w:rsidP="007D513D">
      <w:pPr>
        <w:numPr>
          <w:ilvl w:val="0"/>
          <w:numId w:val="4"/>
        </w:numPr>
        <w:ind w:left="567" w:hanging="567"/>
        <w:jc w:val="both"/>
        <w:rPr>
          <w:rFonts w:cs="Arial"/>
          <w:i/>
          <w:sz w:val="20"/>
        </w:rPr>
      </w:pPr>
      <w:r w:rsidRPr="00B6424E">
        <w:rPr>
          <w:rFonts w:cs="Arial"/>
          <w:i/>
          <w:sz w:val="20"/>
        </w:rPr>
        <w:t>The acquisition will require approximately JPY</w:t>
      </w:r>
      <w:r w:rsidR="00B6424E">
        <w:rPr>
          <w:rFonts w:cs="Arial"/>
          <w:i/>
          <w:sz w:val="20"/>
        </w:rPr>
        <w:t>1.27</w:t>
      </w:r>
      <w:r w:rsidRPr="00B6424E">
        <w:rPr>
          <w:rFonts w:cs="Arial"/>
          <w:i/>
          <w:sz w:val="20"/>
        </w:rPr>
        <w:t xml:space="preserve"> billion in equity, </w:t>
      </w:r>
      <w:r w:rsidRPr="00BB4C88">
        <w:rPr>
          <w:rFonts w:cs="Arial"/>
          <w:i/>
          <w:sz w:val="20"/>
        </w:rPr>
        <w:t xml:space="preserve">which would be approximately </w:t>
      </w:r>
      <w:del w:id="210" w:author="Will Johnson" w:date="2023-09-01T16:22:00Z">
        <w:r w:rsidRPr="00BB4C88" w:rsidDel="00BB4C88">
          <w:rPr>
            <w:rFonts w:cs="Arial"/>
            <w:i/>
            <w:sz w:val="20"/>
            <w:rPrChange w:id="211" w:author="Will Johnson" w:date="2023-09-01T16:22:00Z">
              <w:rPr>
                <w:rFonts w:cs="Arial"/>
                <w:i/>
                <w:sz w:val="20"/>
                <w:highlight w:val="green"/>
              </w:rPr>
            </w:rPrChange>
          </w:rPr>
          <w:delText>X</w:delText>
        </w:r>
      </w:del>
      <w:ins w:id="212" w:author="Will Johnson" w:date="2023-09-01T16:22:00Z">
        <w:r w:rsidR="00BB4C88" w:rsidRPr="00BB4C88">
          <w:rPr>
            <w:rFonts w:cs="Arial"/>
            <w:i/>
            <w:sz w:val="20"/>
            <w:rPrChange w:id="213" w:author="Will Johnson" w:date="2023-09-01T16:22:00Z">
              <w:rPr>
                <w:rFonts w:cs="Arial"/>
                <w:i/>
                <w:sz w:val="20"/>
                <w:highlight w:val="green"/>
              </w:rPr>
            </w:rPrChange>
          </w:rPr>
          <w:t>3</w:t>
        </w:r>
      </w:ins>
      <w:r w:rsidRPr="00BB4C88">
        <w:rPr>
          <w:rFonts w:cs="Arial"/>
          <w:i/>
          <w:sz w:val="20"/>
          <w:rPrChange w:id="214" w:author="Will Johnson" w:date="2023-09-01T16:22:00Z">
            <w:rPr>
              <w:rFonts w:cs="Arial"/>
              <w:i/>
              <w:sz w:val="20"/>
              <w:highlight w:val="green"/>
            </w:rPr>
          </w:rPrChange>
        </w:rPr>
        <w:t>%</w:t>
      </w:r>
      <w:r w:rsidRPr="00B6424E">
        <w:rPr>
          <w:rFonts w:cs="Arial"/>
          <w:i/>
          <w:sz w:val="20"/>
        </w:rPr>
        <w:t xml:space="preserve"> of total Fund committed equity. </w:t>
      </w:r>
    </w:p>
    <w:p w14:paraId="75B40CBF" w14:textId="77777777" w:rsidR="007D513D" w:rsidRPr="00A4192C" w:rsidRDefault="007D513D" w:rsidP="007D513D">
      <w:pPr>
        <w:numPr>
          <w:ilvl w:val="0"/>
          <w:numId w:val="4"/>
        </w:numPr>
        <w:ind w:left="567" w:hanging="567"/>
        <w:jc w:val="both"/>
        <w:rPr>
          <w:rFonts w:cs="Arial"/>
          <w:i/>
          <w:sz w:val="20"/>
        </w:rPr>
      </w:pPr>
      <w:r w:rsidRPr="00A4192C">
        <w:rPr>
          <w:rFonts w:cs="Arial" w:hint="eastAsia"/>
          <w:i/>
          <w:sz w:val="20"/>
        </w:rPr>
        <w:t xml:space="preserve">There are no </w:t>
      </w:r>
      <w:r w:rsidRPr="00A4192C">
        <w:rPr>
          <w:rFonts w:cs="Arial"/>
          <w:i/>
          <w:sz w:val="20"/>
        </w:rPr>
        <w:t>competing demands on the Fund’s equity.</w:t>
      </w:r>
    </w:p>
    <w:p w14:paraId="4EAD1178" w14:textId="77777777" w:rsidR="00254851" w:rsidRPr="00BD50F6" w:rsidRDefault="00254851" w:rsidP="00BD50F6">
      <w:pPr>
        <w:jc w:val="both"/>
        <w:rPr>
          <w:sz w:val="20"/>
        </w:rPr>
      </w:pPr>
    </w:p>
    <w:p w14:paraId="6083FAF0" w14:textId="77777777" w:rsidR="00254851" w:rsidRPr="00F60FD7" w:rsidRDefault="00254851" w:rsidP="006F0578">
      <w:pPr>
        <w:pStyle w:val="ListParagraph"/>
        <w:numPr>
          <w:ilvl w:val="1"/>
          <w:numId w:val="27"/>
        </w:numPr>
        <w:ind w:left="680" w:hanging="680"/>
        <w:rPr>
          <w:rStyle w:val="MainHeadingChar"/>
          <w:rFonts w:eastAsiaTheme="minorHAnsi"/>
          <w:sz w:val="24"/>
          <w:szCs w:val="22"/>
        </w:rPr>
      </w:pPr>
      <w:r w:rsidRPr="00F60FD7">
        <w:rPr>
          <w:rStyle w:val="MainHeadingChar"/>
          <w:rFonts w:eastAsiaTheme="minorHAnsi"/>
          <w:sz w:val="24"/>
          <w:szCs w:val="22"/>
        </w:rPr>
        <w:t>Debt funding</w:t>
      </w:r>
    </w:p>
    <w:p w14:paraId="423EBAEE" w14:textId="77777777" w:rsidR="00254851" w:rsidRPr="006D7375" w:rsidRDefault="00254851" w:rsidP="00BD50F6">
      <w:pPr>
        <w:ind w:left="862"/>
        <w:jc w:val="both"/>
        <w:rPr>
          <w:rFonts w:cs="Arial"/>
          <w:i/>
          <w:color w:val="FF0000"/>
          <w:sz w:val="20"/>
        </w:rPr>
      </w:pPr>
    </w:p>
    <w:p w14:paraId="101D6A33" w14:textId="77777777" w:rsidR="0019437F" w:rsidRDefault="0019437F" w:rsidP="0019437F">
      <w:pPr>
        <w:widowControl w:val="0"/>
        <w:autoSpaceDE w:val="0"/>
        <w:autoSpaceDN w:val="0"/>
        <w:adjustRightInd w:val="0"/>
        <w:rPr>
          <w:rFonts w:cs="Arial"/>
          <w:i/>
          <w:iCs/>
          <w:sz w:val="20"/>
          <w:szCs w:val="20"/>
          <w:lang w:val="en-US"/>
        </w:rPr>
      </w:pPr>
      <w:r>
        <w:rPr>
          <w:rFonts w:cs="Arial"/>
          <w:i/>
          <w:iCs/>
          <w:sz w:val="20"/>
          <w:szCs w:val="20"/>
          <w:lang w:val="en-US"/>
        </w:rPr>
        <w:t xml:space="preserve">In consideration of optimizing debt terms while mitigating execution risk, our loan discussions are focused </w:t>
      </w:r>
      <w:proofErr w:type="gramStart"/>
      <w:r>
        <w:rPr>
          <w:rFonts w:cs="Arial"/>
          <w:i/>
          <w:iCs/>
          <w:sz w:val="20"/>
          <w:szCs w:val="20"/>
          <w:lang w:val="en-US"/>
        </w:rPr>
        <w:t>on</w:t>
      </w:r>
      <w:proofErr w:type="gramEnd"/>
    </w:p>
    <w:p w14:paraId="537FD236" w14:textId="0DD0A21B" w:rsidR="0019437F" w:rsidRDefault="0019437F" w:rsidP="0019437F">
      <w:pPr>
        <w:widowControl w:val="0"/>
        <w:autoSpaceDE w:val="0"/>
        <w:autoSpaceDN w:val="0"/>
        <w:adjustRightInd w:val="0"/>
        <w:rPr>
          <w:rFonts w:cs="Arial"/>
          <w:i/>
          <w:iCs/>
          <w:sz w:val="20"/>
          <w:szCs w:val="20"/>
          <w:lang w:val="en-US"/>
        </w:rPr>
      </w:pPr>
      <w:r>
        <w:rPr>
          <w:rFonts w:cs="Arial"/>
          <w:i/>
          <w:iCs/>
          <w:sz w:val="20"/>
          <w:szCs w:val="20"/>
          <w:lang w:val="en-US"/>
        </w:rPr>
        <w:t xml:space="preserve">lenders with whom we have recently transacted or negotiated on similar deals, including </w:t>
      </w:r>
      <w:proofErr w:type="spellStart"/>
      <w:r>
        <w:rPr>
          <w:rFonts w:cs="Arial"/>
          <w:i/>
          <w:iCs/>
          <w:sz w:val="20"/>
          <w:szCs w:val="20"/>
          <w:lang w:val="en-US"/>
        </w:rPr>
        <w:t>Aozora</w:t>
      </w:r>
      <w:proofErr w:type="spellEnd"/>
      <w:r>
        <w:rPr>
          <w:rFonts w:cs="Arial"/>
          <w:i/>
          <w:iCs/>
          <w:sz w:val="20"/>
          <w:szCs w:val="20"/>
          <w:lang w:val="en-US"/>
        </w:rPr>
        <w:t xml:space="preserve">, </w:t>
      </w:r>
      <w:r w:rsidR="000306B0">
        <w:rPr>
          <w:rFonts w:cs="Arial"/>
          <w:i/>
          <w:iCs/>
          <w:sz w:val="20"/>
          <w:szCs w:val="20"/>
          <w:lang w:val="en-US"/>
        </w:rPr>
        <w:t>PGIM</w:t>
      </w:r>
      <w:r>
        <w:rPr>
          <w:rFonts w:cs="Arial"/>
          <w:i/>
          <w:iCs/>
          <w:sz w:val="20"/>
          <w:szCs w:val="20"/>
          <w:lang w:val="en-US"/>
        </w:rPr>
        <w:t xml:space="preserve">, </w:t>
      </w:r>
      <w:r w:rsidR="000306B0">
        <w:rPr>
          <w:rFonts w:cs="Arial"/>
          <w:i/>
          <w:iCs/>
          <w:sz w:val="20"/>
          <w:szCs w:val="20"/>
          <w:lang w:val="en-US"/>
        </w:rPr>
        <w:t>Credit Agricole</w:t>
      </w:r>
      <w:r>
        <w:rPr>
          <w:rFonts w:cs="Arial"/>
          <w:i/>
          <w:iCs/>
          <w:sz w:val="20"/>
          <w:szCs w:val="20"/>
          <w:lang w:val="en-US"/>
        </w:rPr>
        <w:t xml:space="preserve"> and Tokyo Star Bank.</w:t>
      </w:r>
    </w:p>
    <w:p w14:paraId="69B0377C" w14:textId="77777777" w:rsidR="0019437F" w:rsidRDefault="0019437F" w:rsidP="0019437F">
      <w:pPr>
        <w:widowControl w:val="0"/>
        <w:autoSpaceDE w:val="0"/>
        <w:autoSpaceDN w:val="0"/>
        <w:adjustRightInd w:val="0"/>
        <w:rPr>
          <w:rFonts w:cs="Arial"/>
          <w:i/>
          <w:iCs/>
          <w:sz w:val="20"/>
          <w:szCs w:val="20"/>
          <w:lang w:val="en-US"/>
        </w:rPr>
      </w:pPr>
    </w:p>
    <w:p w14:paraId="284D7008" w14:textId="46AF5DB7" w:rsidR="0019437F" w:rsidRDefault="001F1D75" w:rsidP="0019437F">
      <w:pPr>
        <w:widowControl w:val="0"/>
        <w:autoSpaceDE w:val="0"/>
        <w:autoSpaceDN w:val="0"/>
        <w:adjustRightInd w:val="0"/>
        <w:rPr>
          <w:rFonts w:cs="Arial"/>
          <w:i/>
          <w:iCs/>
          <w:sz w:val="20"/>
          <w:szCs w:val="20"/>
          <w:lang w:val="en-US"/>
        </w:rPr>
      </w:pPr>
      <w:proofErr w:type="spellStart"/>
      <w:r>
        <w:rPr>
          <w:rFonts w:cs="Arial"/>
          <w:i/>
          <w:iCs/>
          <w:sz w:val="20"/>
          <w:szCs w:val="20"/>
          <w:lang w:val="en-US"/>
        </w:rPr>
        <w:t>Aozora</w:t>
      </w:r>
      <w:proofErr w:type="spellEnd"/>
      <w:r>
        <w:rPr>
          <w:rFonts w:cs="Arial"/>
          <w:i/>
          <w:iCs/>
          <w:sz w:val="20"/>
          <w:szCs w:val="20"/>
          <w:lang w:val="en-US"/>
        </w:rPr>
        <w:t xml:space="preserve"> Bank’s preliminary loan terms form o</w:t>
      </w:r>
      <w:r w:rsidR="0019437F">
        <w:rPr>
          <w:rFonts w:cs="Arial"/>
          <w:i/>
          <w:iCs/>
          <w:sz w:val="20"/>
          <w:szCs w:val="20"/>
          <w:lang w:val="en-US"/>
        </w:rPr>
        <w:t>ur base-case underwriting assumptions</w:t>
      </w:r>
      <w:r>
        <w:rPr>
          <w:rFonts w:cs="Arial"/>
          <w:i/>
          <w:iCs/>
          <w:sz w:val="20"/>
          <w:szCs w:val="20"/>
          <w:lang w:val="en-US"/>
        </w:rPr>
        <w:t>,</w:t>
      </w:r>
      <w:r w:rsidR="0019437F">
        <w:rPr>
          <w:rFonts w:cs="Arial"/>
          <w:i/>
          <w:iCs/>
          <w:sz w:val="20"/>
          <w:szCs w:val="20"/>
          <w:lang w:val="en-US"/>
        </w:rPr>
        <w:t xml:space="preserve"> as follows:</w:t>
      </w:r>
    </w:p>
    <w:p w14:paraId="3DCFB088" w14:textId="5D60A12E"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6</w:t>
      </w:r>
      <w:r w:rsidR="005C1F1A" w:rsidRPr="00EF06DD">
        <w:rPr>
          <w:rFonts w:cs="Arial"/>
          <w:i/>
          <w:iCs/>
          <w:sz w:val="20"/>
          <w:szCs w:val="20"/>
          <w:lang w:val="en-US"/>
        </w:rPr>
        <w:t>5</w:t>
      </w:r>
      <w:r w:rsidRPr="00EF06DD">
        <w:rPr>
          <w:rFonts w:cs="Arial"/>
          <w:i/>
          <w:iCs/>
          <w:sz w:val="20"/>
          <w:szCs w:val="20"/>
          <w:lang w:val="en-US"/>
        </w:rPr>
        <w:t>.0% LTP (</w:t>
      </w:r>
      <w:proofErr w:type="spellStart"/>
      <w:r w:rsidRPr="00EF06DD">
        <w:rPr>
          <w:rFonts w:cs="Arial"/>
          <w:i/>
          <w:iCs/>
          <w:sz w:val="20"/>
          <w:szCs w:val="20"/>
          <w:lang w:val="en-US"/>
        </w:rPr>
        <w:t>tbd</w:t>
      </w:r>
      <w:proofErr w:type="spellEnd"/>
      <w:r w:rsidR="005C1F1A" w:rsidRPr="00EF06DD">
        <w:rPr>
          <w:rFonts w:cs="Arial"/>
          <w:i/>
          <w:iCs/>
          <w:sz w:val="20"/>
          <w:szCs w:val="20"/>
          <w:lang w:val="en-US"/>
        </w:rPr>
        <w:t xml:space="preserve"> – below 60% to valuation</w:t>
      </w:r>
      <w:r w:rsidRPr="00EF06DD">
        <w:rPr>
          <w:rFonts w:cs="Arial"/>
          <w:i/>
          <w:iCs/>
          <w:sz w:val="20"/>
          <w:szCs w:val="20"/>
          <w:lang w:val="en-US"/>
        </w:rPr>
        <w:t>)</w:t>
      </w:r>
    </w:p>
    <w:p w14:paraId="63B43223" w14:textId="40D00DFC"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Loan amount: JPY 2</w:t>
      </w:r>
      <w:r w:rsidR="00035A0E">
        <w:rPr>
          <w:rFonts w:cs="Arial"/>
          <w:i/>
          <w:iCs/>
          <w:sz w:val="20"/>
          <w:szCs w:val="20"/>
          <w:lang w:val="en-US"/>
        </w:rPr>
        <w:t>,</w:t>
      </w:r>
      <w:r w:rsidR="002936FC" w:rsidRPr="00EF06DD">
        <w:rPr>
          <w:rFonts w:cs="Arial"/>
          <w:i/>
          <w:iCs/>
          <w:sz w:val="20"/>
          <w:szCs w:val="20"/>
          <w:lang w:val="en-US"/>
        </w:rPr>
        <w:t>1</w:t>
      </w:r>
      <w:r w:rsidR="005A2605">
        <w:rPr>
          <w:rFonts w:cs="Arial"/>
          <w:i/>
          <w:iCs/>
          <w:sz w:val="20"/>
          <w:szCs w:val="20"/>
          <w:lang w:val="en-US"/>
        </w:rPr>
        <w:t>4</w:t>
      </w:r>
      <w:r w:rsidR="002936FC" w:rsidRPr="00EF06DD">
        <w:rPr>
          <w:rFonts w:cs="Arial"/>
          <w:i/>
          <w:iCs/>
          <w:sz w:val="20"/>
          <w:szCs w:val="20"/>
          <w:lang w:val="en-US"/>
        </w:rPr>
        <w:t>5</w:t>
      </w:r>
      <w:r w:rsidRPr="00EF06DD">
        <w:rPr>
          <w:rFonts w:cs="Arial"/>
          <w:i/>
          <w:iCs/>
          <w:sz w:val="20"/>
          <w:szCs w:val="20"/>
          <w:lang w:val="en-US"/>
        </w:rPr>
        <w:t xml:space="preserve"> </w:t>
      </w:r>
      <w:r w:rsidR="00035A0E">
        <w:rPr>
          <w:rFonts w:cs="Arial"/>
          <w:i/>
          <w:iCs/>
          <w:sz w:val="20"/>
          <w:szCs w:val="20"/>
          <w:lang w:val="en-US"/>
        </w:rPr>
        <w:t>m</w:t>
      </w:r>
      <w:r w:rsidRPr="00EF06DD">
        <w:rPr>
          <w:rFonts w:cs="Arial"/>
          <w:i/>
          <w:iCs/>
          <w:sz w:val="20"/>
          <w:szCs w:val="20"/>
          <w:lang w:val="en-US"/>
        </w:rPr>
        <w:t>illion, subject to change.</w:t>
      </w:r>
    </w:p>
    <w:p w14:paraId="12F455AA" w14:textId="7A7C2F91"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5-year term</w:t>
      </w:r>
      <w:r w:rsidR="008C004F">
        <w:rPr>
          <w:rFonts w:cs="Arial"/>
          <w:i/>
          <w:iCs/>
          <w:sz w:val="20"/>
          <w:szCs w:val="20"/>
          <w:lang w:val="en-US"/>
        </w:rPr>
        <w:t>;</w:t>
      </w:r>
      <w:r w:rsidR="004B4497">
        <w:rPr>
          <w:rFonts w:cs="Arial"/>
          <w:i/>
          <w:iCs/>
          <w:sz w:val="20"/>
          <w:szCs w:val="20"/>
          <w:lang w:val="en-US"/>
        </w:rPr>
        <w:t xml:space="preserve"> maturing </w:t>
      </w:r>
      <w:r w:rsidR="00F43395">
        <w:rPr>
          <w:rFonts w:cs="Arial"/>
          <w:i/>
          <w:iCs/>
          <w:sz w:val="20"/>
          <w:szCs w:val="20"/>
          <w:lang w:val="en-US"/>
        </w:rPr>
        <w:t>31/10/2027 if crossed in existing APAC2 TMK facility</w:t>
      </w:r>
      <w:r w:rsidRPr="00EF06DD">
        <w:rPr>
          <w:rFonts w:cs="Arial"/>
          <w:i/>
          <w:iCs/>
          <w:sz w:val="20"/>
          <w:szCs w:val="20"/>
          <w:lang w:val="en-US"/>
        </w:rPr>
        <w:t xml:space="preserve"> (</w:t>
      </w:r>
      <w:proofErr w:type="spellStart"/>
      <w:r w:rsidRPr="00EF06DD">
        <w:rPr>
          <w:rFonts w:cs="Arial"/>
          <w:i/>
          <w:iCs/>
          <w:sz w:val="20"/>
          <w:szCs w:val="20"/>
          <w:lang w:val="en-US"/>
        </w:rPr>
        <w:t>tbd</w:t>
      </w:r>
      <w:proofErr w:type="spellEnd"/>
      <w:r w:rsidRPr="00EF06DD">
        <w:rPr>
          <w:rFonts w:cs="Arial"/>
          <w:i/>
          <w:iCs/>
          <w:sz w:val="20"/>
          <w:szCs w:val="20"/>
          <w:lang w:val="en-US"/>
        </w:rPr>
        <w:t>)</w:t>
      </w:r>
    </w:p>
    <w:p w14:paraId="7210045B" w14:textId="61D3186E" w:rsidR="00FE16CC"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00FE16CC" w:rsidRPr="00B008A6">
        <w:rPr>
          <w:rFonts w:cs="Arial"/>
          <w:i/>
          <w:iCs/>
          <w:sz w:val="20"/>
          <w:szCs w:val="20"/>
          <w:lang w:val="en-US"/>
        </w:rPr>
        <w:t xml:space="preserve">Spread: </w:t>
      </w:r>
      <w:r w:rsidRPr="00EF06DD">
        <w:rPr>
          <w:rFonts w:cs="Arial"/>
          <w:i/>
          <w:iCs/>
          <w:sz w:val="20"/>
          <w:szCs w:val="20"/>
          <w:lang w:val="en-US"/>
        </w:rPr>
        <w:t>1.</w:t>
      </w:r>
      <w:r w:rsidR="00D14B98" w:rsidRPr="00EF06DD">
        <w:rPr>
          <w:rFonts w:cs="Arial"/>
          <w:i/>
          <w:iCs/>
          <w:sz w:val="20"/>
          <w:szCs w:val="20"/>
          <w:lang w:val="en-US"/>
        </w:rPr>
        <w:t>15</w:t>
      </w:r>
      <w:r w:rsidRPr="00EF06DD">
        <w:rPr>
          <w:rFonts w:cs="Arial"/>
          <w:i/>
          <w:iCs/>
          <w:sz w:val="20"/>
          <w:szCs w:val="20"/>
          <w:lang w:val="en-US"/>
        </w:rPr>
        <w:t xml:space="preserve">% </w:t>
      </w:r>
    </w:p>
    <w:p w14:paraId="42871248" w14:textId="0B2F776A" w:rsidR="0019437F" w:rsidRPr="00EF06DD" w:rsidRDefault="60217B53" w:rsidP="6EA21B5F">
      <w:pPr>
        <w:widowControl w:val="0"/>
        <w:autoSpaceDE w:val="0"/>
        <w:autoSpaceDN w:val="0"/>
        <w:adjustRightInd w:val="0"/>
        <w:rPr>
          <w:rFonts w:cs="Arial"/>
          <w:i/>
          <w:iCs/>
          <w:sz w:val="20"/>
          <w:szCs w:val="20"/>
          <w:lang w:val="en-US"/>
        </w:rPr>
      </w:pPr>
      <w:r w:rsidRPr="6EA21B5F">
        <w:rPr>
          <w:rFonts w:cs="Arial"/>
          <w:i/>
          <w:iCs/>
          <w:sz w:val="20"/>
          <w:szCs w:val="20"/>
          <w:lang w:val="en-US"/>
        </w:rPr>
        <w:t xml:space="preserve">- Base rate: fixed rate </w:t>
      </w:r>
      <w:r w:rsidR="65AF4ABB" w:rsidRPr="6EA21B5F">
        <w:rPr>
          <w:rFonts w:cs="Arial"/>
          <w:i/>
          <w:iCs/>
          <w:sz w:val="20"/>
          <w:szCs w:val="20"/>
          <w:lang w:val="en-US"/>
        </w:rPr>
        <w:t>–</w:t>
      </w:r>
      <w:r w:rsidRPr="6EA21B5F">
        <w:rPr>
          <w:rFonts w:cs="Arial"/>
          <w:i/>
          <w:iCs/>
          <w:sz w:val="20"/>
          <w:szCs w:val="20"/>
          <w:lang w:val="en-US"/>
        </w:rPr>
        <w:t xml:space="preserve"> </w:t>
      </w:r>
      <w:r w:rsidR="65AF4ABB" w:rsidRPr="6EA21B5F">
        <w:rPr>
          <w:rFonts w:cs="Arial"/>
          <w:i/>
          <w:iCs/>
          <w:sz w:val="20"/>
          <w:szCs w:val="20"/>
          <w:lang w:val="en-US"/>
        </w:rPr>
        <w:t xml:space="preserve">60 bps assumed in base case </w:t>
      </w:r>
      <w:r w:rsidR="0DAB5A48" w:rsidRPr="6EA21B5F">
        <w:rPr>
          <w:rFonts w:cs="Arial"/>
          <w:i/>
          <w:iCs/>
          <w:sz w:val="20"/>
          <w:szCs w:val="20"/>
          <w:lang w:val="en-US"/>
        </w:rPr>
        <w:t>UW (</w:t>
      </w:r>
      <w:r w:rsidR="749B1BF6" w:rsidRPr="6EA21B5F">
        <w:rPr>
          <w:rFonts w:cs="Arial"/>
          <w:i/>
          <w:iCs/>
          <w:sz w:val="20"/>
          <w:szCs w:val="20"/>
          <w:lang w:val="en-US"/>
        </w:rPr>
        <w:t xml:space="preserve">for reference, </w:t>
      </w:r>
      <w:r w:rsidR="1B84AFF8" w:rsidRPr="6EA21B5F">
        <w:rPr>
          <w:rFonts w:cs="Arial"/>
          <w:i/>
          <w:iCs/>
          <w:sz w:val="20"/>
          <w:szCs w:val="20"/>
          <w:lang w:val="en-US"/>
        </w:rPr>
        <w:t xml:space="preserve">5-year Tona Swap priced at </w:t>
      </w:r>
      <w:r w:rsidR="2B19DDA7" w:rsidRPr="6EA21B5F">
        <w:rPr>
          <w:rFonts w:cs="Arial"/>
          <w:i/>
          <w:iCs/>
          <w:sz w:val="20"/>
          <w:szCs w:val="20"/>
          <w:lang w:val="en-US"/>
        </w:rPr>
        <w:t>4</w:t>
      </w:r>
      <w:r w:rsidR="367686C9" w:rsidRPr="6EA21B5F">
        <w:rPr>
          <w:rFonts w:cs="Arial"/>
          <w:i/>
          <w:iCs/>
          <w:sz w:val="20"/>
          <w:szCs w:val="20"/>
          <w:lang w:val="en-US"/>
        </w:rPr>
        <w:t>0</w:t>
      </w:r>
      <w:r w:rsidR="2B19DDA7" w:rsidRPr="6EA21B5F">
        <w:rPr>
          <w:rFonts w:cs="Arial"/>
          <w:i/>
          <w:iCs/>
          <w:sz w:val="20"/>
          <w:szCs w:val="20"/>
          <w:lang w:val="en-US"/>
        </w:rPr>
        <w:t>bps as of</w:t>
      </w:r>
      <w:r w:rsidR="1B1E56CF" w:rsidRPr="6EA21B5F">
        <w:rPr>
          <w:rFonts w:cs="Arial"/>
          <w:i/>
          <w:iCs/>
          <w:sz w:val="20"/>
          <w:szCs w:val="20"/>
          <w:lang w:val="en-US"/>
        </w:rPr>
        <w:t xml:space="preserve"> </w:t>
      </w:r>
      <w:r w:rsidR="3E49EB76" w:rsidRPr="6EA21B5F">
        <w:rPr>
          <w:rFonts w:cs="Arial"/>
          <w:i/>
          <w:iCs/>
          <w:sz w:val="20"/>
          <w:szCs w:val="20"/>
          <w:lang w:val="en-US"/>
        </w:rPr>
        <w:t>29</w:t>
      </w:r>
      <w:r w:rsidR="1B1E56CF" w:rsidRPr="6EA21B5F">
        <w:rPr>
          <w:rFonts w:cs="Arial"/>
          <w:i/>
          <w:iCs/>
          <w:sz w:val="20"/>
          <w:szCs w:val="20"/>
          <w:lang w:val="en-US"/>
        </w:rPr>
        <w:t xml:space="preserve"> Aug. 2023</w:t>
      </w:r>
      <w:r w:rsidR="12C031B2" w:rsidRPr="6EA21B5F">
        <w:rPr>
          <w:rFonts w:cs="Arial"/>
          <w:i/>
          <w:iCs/>
          <w:sz w:val="20"/>
          <w:szCs w:val="20"/>
          <w:lang w:val="en-US"/>
        </w:rPr>
        <w:t>, 5-year forward starting Tona Swap from April 2024</w:t>
      </w:r>
      <w:r w:rsidR="10443206" w:rsidRPr="6EA21B5F">
        <w:rPr>
          <w:rFonts w:cs="Arial"/>
          <w:i/>
          <w:iCs/>
          <w:sz w:val="20"/>
          <w:szCs w:val="20"/>
          <w:lang w:val="en-US"/>
        </w:rPr>
        <w:t xml:space="preserve"> </w:t>
      </w:r>
      <w:r w:rsidR="12C031B2" w:rsidRPr="6EA21B5F">
        <w:rPr>
          <w:rFonts w:cs="Arial"/>
          <w:i/>
          <w:iCs/>
          <w:sz w:val="20"/>
          <w:szCs w:val="20"/>
          <w:lang w:val="en-US"/>
        </w:rPr>
        <w:t>currently 55bps</w:t>
      </w:r>
      <w:r w:rsidR="1B1E56CF" w:rsidRPr="6EA21B5F">
        <w:rPr>
          <w:rFonts w:cs="Arial"/>
          <w:i/>
          <w:iCs/>
          <w:sz w:val="20"/>
          <w:szCs w:val="20"/>
          <w:lang w:val="en-US"/>
        </w:rPr>
        <w:t xml:space="preserve">) </w:t>
      </w:r>
    </w:p>
    <w:p w14:paraId="52D51E7C" w14:textId="77777777"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Upfront fee: 1.00% (</w:t>
      </w:r>
      <w:proofErr w:type="spellStart"/>
      <w:r w:rsidRPr="00EF06DD">
        <w:rPr>
          <w:rFonts w:cs="Arial"/>
          <w:i/>
          <w:iCs/>
          <w:sz w:val="20"/>
          <w:szCs w:val="20"/>
          <w:lang w:val="en-US"/>
        </w:rPr>
        <w:t>tbd</w:t>
      </w:r>
      <w:proofErr w:type="spellEnd"/>
      <w:r w:rsidRPr="00EF06DD">
        <w:rPr>
          <w:rFonts w:cs="Arial"/>
          <w:i/>
          <w:iCs/>
          <w:sz w:val="20"/>
          <w:szCs w:val="20"/>
          <w:lang w:val="en-US"/>
        </w:rPr>
        <w:t>)</w:t>
      </w:r>
    </w:p>
    <w:p w14:paraId="54FF5C14" w14:textId="77777777"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 xml:space="preserve">Amortization: </w:t>
      </w:r>
      <w:proofErr w:type="spellStart"/>
      <w:r w:rsidRPr="00EF06DD">
        <w:rPr>
          <w:rFonts w:cs="Arial"/>
          <w:i/>
          <w:iCs/>
          <w:sz w:val="20"/>
          <w:szCs w:val="20"/>
          <w:lang w:val="en-US"/>
        </w:rPr>
        <w:t>tbd</w:t>
      </w:r>
      <w:proofErr w:type="spellEnd"/>
    </w:p>
    <w:p w14:paraId="637C4DB8" w14:textId="77777777" w:rsidR="0019437F" w:rsidRPr="00EF06DD"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 xml:space="preserve">DSCR test: </w:t>
      </w:r>
      <w:proofErr w:type="spellStart"/>
      <w:r w:rsidRPr="00EF06DD">
        <w:rPr>
          <w:rFonts w:cs="Arial"/>
          <w:i/>
          <w:iCs/>
          <w:sz w:val="20"/>
          <w:szCs w:val="20"/>
          <w:lang w:val="en-US"/>
        </w:rPr>
        <w:t>tbd</w:t>
      </w:r>
      <w:proofErr w:type="spellEnd"/>
    </w:p>
    <w:p w14:paraId="32BE7F9C" w14:textId="77777777" w:rsidR="0019437F" w:rsidRDefault="0019437F" w:rsidP="0019437F">
      <w:pPr>
        <w:widowControl w:val="0"/>
        <w:autoSpaceDE w:val="0"/>
        <w:autoSpaceDN w:val="0"/>
        <w:adjustRightInd w:val="0"/>
        <w:rPr>
          <w:rFonts w:cs="Arial"/>
          <w:i/>
          <w:iCs/>
          <w:sz w:val="20"/>
          <w:szCs w:val="20"/>
          <w:lang w:val="en-US"/>
        </w:rPr>
      </w:pPr>
      <w:r w:rsidRPr="00EF06DD">
        <w:rPr>
          <w:rFonts w:ascii="MS-Mincho" w:hAnsi="MS-Mincho" w:cs="MS-Mincho"/>
          <w:sz w:val="20"/>
          <w:szCs w:val="20"/>
          <w:lang w:val="en-US"/>
        </w:rPr>
        <w:t xml:space="preserve">- </w:t>
      </w:r>
      <w:r w:rsidRPr="00EF06DD">
        <w:rPr>
          <w:rFonts w:cs="Arial"/>
          <w:i/>
          <w:iCs/>
          <w:sz w:val="20"/>
          <w:szCs w:val="20"/>
          <w:lang w:val="en-US"/>
        </w:rPr>
        <w:t xml:space="preserve">LTV test: </w:t>
      </w:r>
      <w:proofErr w:type="spellStart"/>
      <w:r w:rsidRPr="00EF06DD">
        <w:rPr>
          <w:rFonts w:cs="Arial"/>
          <w:i/>
          <w:iCs/>
          <w:sz w:val="20"/>
          <w:szCs w:val="20"/>
          <w:lang w:val="en-US"/>
        </w:rPr>
        <w:t>tbd</w:t>
      </w:r>
      <w:proofErr w:type="spellEnd"/>
    </w:p>
    <w:p w14:paraId="51324F80" w14:textId="77777777" w:rsidR="0019437F" w:rsidRDefault="0019437F" w:rsidP="0019437F">
      <w:pPr>
        <w:widowControl w:val="0"/>
        <w:autoSpaceDE w:val="0"/>
        <w:autoSpaceDN w:val="0"/>
        <w:adjustRightInd w:val="0"/>
        <w:rPr>
          <w:rFonts w:cs="Arial"/>
          <w:i/>
          <w:iCs/>
          <w:sz w:val="20"/>
          <w:szCs w:val="20"/>
          <w:lang w:val="en-US"/>
        </w:rPr>
      </w:pPr>
    </w:p>
    <w:p w14:paraId="0BB7562E" w14:textId="0593B456" w:rsidR="0019437F" w:rsidRPr="00650B81" w:rsidRDefault="0019437F" w:rsidP="00B003C7">
      <w:pPr>
        <w:widowControl w:val="0"/>
        <w:autoSpaceDE w:val="0"/>
        <w:autoSpaceDN w:val="0"/>
        <w:adjustRightInd w:val="0"/>
        <w:rPr>
          <w:rFonts w:cs="Arial"/>
          <w:i/>
          <w:sz w:val="20"/>
          <w:szCs w:val="20"/>
          <w:lang w:val="en-US"/>
        </w:rPr>
      </w:pPr>
      <w:r w:rsidRPr="00650B81">
        <w:rPr>
          <w:rFonts w:cs="Arial"/>
          <w:i/>
          <w:sz w:val="20"/>
          <w:szCs w:val="20"/>
          <w:lang w:val="en-US"/>
        </w:rPr>
        <w:t xml:space="preserve">The base-case underwriting assumptions </w:t>
      </w:r>
      <w:r w:rsidR="00B003C7">
        <w:rPr>
          <w:rFonts w:cs="Arial"/>
          <w:i/>
          <w:sz w:val="20"/>
          <w:szCs w:val="20"/>
          <w:lang w:val="en-US"/>
        </w:rPr>
        <w:t>are</w:t>
      </w:r>
      <w:r w:rsidRPr="00650B81">
        <w:rPr>
          <w:rFonts w:cs="Arial"/>
          <w:i/>
          <w:sz w:val="20"/>
          <w:szCs w:val="20"/>
          <w:lang w:val="en-US"/>
        </w:rPr>
        <w:t xml:space="preserve"> </w:t>
      </w:r>
      <w:r w:rsidR="00ED0F60">
        <w:rPr>
          <w:rFonts w:cs="Arial"/>
          <w:i/>
          <w:sz w:val="20"/>
          <w:szCs w:val="20"/>
          <w:lang w:val="en-US"/>
        </w:rPr>
        <w:t xml:space="preserve">based on the preliminary indication from </w:t>
      </w:r>
      <w:proofErr w:type="spellStart"/>
      <w:r w:rsidR="00ED0F60">
        <w:rPr>
          <w:rFonts w:cs="Arial"/>
          <w:i/>
          <w:sz w:val="20"/>
          <w:szCs w:val="20"/>
          <w:lang w:val="en-US"/>
        </w:rPr>
        <w:t>Aozora</w:t>
      </w:r>
      <w:proofErr w:type="spellEnd"/>
      <w:r w:rsidR="00ED0F60">
        <w:rPr>
          <w:rFonts w:cs="Arial"/>
          <w:i/>
          <w:sz w:val="20"/>
          <w:szCs w:val="20"/>
          <w:lang w:val="en-US"/>
        </w:rPr>
        <w:t xml:space="preserve"> Bank</w:t>
      </w:r>
      <w:r w:rsidRPr="00650B81">
        <w:rPr>
          <w:rFonts w:cs="Arial"/>
          <w:i/>
          <w:sz w:val="20"/>
          <w:szCs w:val="20"/>
          <w:lang w:val="en-US"/>
        </w:rPr>
        <w:t xml:space="preserve">. </w:t>
      </w:r>
      <w:r>
        <w:rPr>
          <w:rFonts w:cs="Arial"/>
          <w:i/>
          <w:sz w:val="20"/>
          <w:szCs w:val="20"/>
          <w:lang w:val="en-US"/>
        </w:rPr>
        <w:t xml:space="preserve">Cross-collateralization with </w:t>
      </w:r>
      <w:r w:rsidR="00F9051F">
        <w:rPr>
          <w:rFonts w:cs="Arial"/>
          <w:i/>
          <w:sz w:val="20"/>
          <w:szCs w:val="20"/>
          <w:lang w:val="en-US"/>
        </w:rPr>
        <w:t>p</w:t>
      </w:r>
      <w:r>
        <w:rPr>
          <w:rFonts w:cs="Arial"/>
          <w:i/>
          <w:sz w:val="20"/>
          <w:szCs w:val="20"/>
          <w:lang w:val="en-US"/>
        </w:rPr>
        <w:t>roject</w:t>
      </w:r>
      <w:r w:rsidR="00F9051F">
        <w:rPr>
          <w:rFonts w:cs="Arial"/>
          <w:i/>
          <w:sz w:val="20"/>
          <w:szCs w:val="20"/>
          <w:lang w:val="en-US"/>
        </w:rPr>
        <w:t>s</w:t>
      </w:r>
      <w:r>
        <w:rPr>
          <w:rFonts w:cs="Arial"/>
          <w:i/>
          <w:sz w:val="20"/>
          <w:szCs w:val="20"/>
          <w:lang w:val="en-US"/>
        </w:rPr>
        <w:t xml:space="preserve"> </w:t>
      </w:r>
      <w:r w:rsidR="00C23BF3">
        <w:rPr>
          <w:rFonts w:cs="Arial"/>
          <w:i/>
          <w:sz w:val="20"/>
          <w:szCs w:val="20"/>
          <w:lang w:val="en-US"/>
        </w:rPr>
        <w:t>Nishi Gotand</w:t>
      </w:r>
      <w:r w:rsidR="008328B6">
        <w:rPr>
          <w:rFonts w:cs="Arial"/>
          <w:i/>
          <w:sz w:val="20"/>
          <w:szCs w:val="20"/>
          <w:lang w:val="en-US"/>
        </w:rPr>
        <w:t>a</w:t>
      </w:r>
      <w:r w:rsidR="00C23BF3">
        <w:rPr>
          <w:rFonts w:cs="Arial"/>
          <w:i/>
          <w:sz w:val="20"/>
          <w:szCs w:val="20"/>
          <w:lang w:val="en-US"/>
        </w:rPr>
        <w:t xml:space="preserve"> and </w:t>
      </w:r>
      <w:r>
        <w:rPr>
          <w:rFonts w:cs="Arial"/>
          <w:i/>
          <w:sz w:val="20"/>
          <w:szCs w:val="20"/>
          <w:lang w:val="en-US"/>
        </w:rPr>
        <w:t>Yokohama-</w:t>
      </w:r>
      <w:proofErr w:type="spellStart"/>
      <w:r>
        <w:rPr>
          <w:rFonts w:cs="Arial"/>
          <w:i/>
          <w:sz w:val="20"/>
          <w:szCs w:val="20"/>
          <w:lang w:val="en-US"/>
        </w:rPr>
        <w:t>Kitasaiwai</w:t>
      </w:r>
      <w:proofErr w:type="spellEnd"/>
      <w:r>
        <w:rPr>
          <w:rFonts w:cs="Arial"/>
          <w:i/>
          <w:sz w:val="20"/>
          <w:szCs w:val="20"/>
          <w:lang w:val="en-US"/>
        </w:rPr>
        <w:t xml:space="preserve"> </w:t>
      </w:r>
      <w:r w:rsidR="00C23BF3">
        <w:rPr>
          <w:rFonts w:cs="Arial"/>
          <w:i/>
          <w:sz w:val="20"/>
          <w:szCs w:val="20"/>
          <w:lang w:val="en-US"/>
        </w:rPr>
        <w:t xml:space="preserve">under </w:t>
      </w:r>
      <w:proofErr w:type="spellStart"/>
      <w:r w:rsidR="00C23BF3">
        <w:rPr>
          <w:rFonts w:cs="Arial"/>
          <w:i/>
          <w:sz w:val="20"/>
          <w:szCs w:val="20"/>
          <w:lang w:val="en-US"/>
        </w:rPr>
        <w:t>Aozora</w:t>
      </w:r>
      <w:proofErr w:type="spellEnd"/>
      <w:r w:rsidR="00C23BF3">
        <w:rPr>
          <w:rFonts w:cs="Arial"/>
          <w:i/>
          <w:sz w:val="20"/>
          <w:szCs w:val="20"/>
          <w:lang w:val="en-US"/>
        </w:rPr>
        <w:t xml:space="preserve"> Bank </w:t>
      </w:r>
      <w:r>
        <w:rPr>
          <w:rFonts w:cs="Arial"/>
          <w:i/>
          <w:sz w:val="20"/>
          <w:szCs w:val="20"/>
          <w:lang w:val="en-US"/>
        </w:rPr>
        <w:t>will be explored to achieve improved overall debt terms between the t</w:t>
      </w:r>
      <w:r w:rsidR="008E344E">
        <w:rPr>
          <w:rFonts w:cs="Arial"/>
          <w:i/>
          <w:sz w:val="20"/>
          <w:szCs w:val="20"/>
          <w:lang w:val="en-US"/>
        </w:rPr>
        <w:t>hree</w:t>
      </w:r>
      <w:r>
        <w:rPr>
          <w:rFonts w:cs="Arial"/>
          <w:i/>
          <w:sz w:val="20"/>
          <w:szCs w:val="20"/>
          <w:lang w:val="en-US"/>
        </w:rPr>
        <w:t xml:space="preserve"> projects. </w:t>
      </w:r>
      <w:r w:rsidRPr="00650B81">
        <w:rPr>
          <w:rFonts w:cs="Arial"/>
          <w:i/>
          <w:sz w:val="20"/>
          <w:szCs w:val="20"/>
          <w:lang w:val="en-US"/>
        </w:rPr>
        <w:t>Debt terms will be reviewed in further detail along with other implications of the proposed structure and discussed with Fund Finance and Treasury prior to commitment.</w:t>
      </w:r>
    </w:p>
    <w:p w14:paraId="1371D13F" w14:textId="77777777" w:rsidR="0019437F" w:rsidRPr="00650B81" w:rsidRDefault="0019437F" w:rsidP="0019437F">
      <w:pPr>
        <w:rPr>
          <w:rFonts w:cs="Arial"/>
          <w:i/>
          <w:sz w:val="20"/>
          <w:szCs w:val="20"/>
          <w:lang w:val="en-US"/>
        </w:rPr>
      </w:pPr>
    </w:p>
    <w:p w14:paraId="107509A6" w14:textId="77777777" w:rsidR="0019437F" w:rsidRPr="00650B81" w:rsidRDefault="0019437F" w:rsidP="0019437F">
      <w:pPr>
        <w:rPr>
          <w:i/>
          <w:iCs/>
          <w:sz w:val="20"/>
          <w:szCs w:val="20"/>
        </w:rPr>
      </w:pPr>
      <w:r w:rsidRPr="00650B81">
        <w:rPr>
          <w:rFonts w:cs="Arial"/>
          <w:i/>
          <w:sz w:val="20"/>
          <w:szCs w:val="20"/>
          <w:lang w:val="en-US"/>
        </w:rPr>
        <w:t>Any material changes to our underwriting assumptions will be reported to IC in the DD memo.</w:t>
      </w:r>
    </w:p>
    <w:p w14:paraId="74FFDBC6" w14:textId="77777777" w:rsidR="0019437F" w:rsidRPr="006C14E7" w:rsidRDefault="0019437F" w:rsidP="0019437F">
      <w:pPr>
        <w:jc w:val="both"/>
        <w:rPr>
          <w:rFonts w:cs="Arial"/>
          <w:i/>
          <w:iCs/>
          <w:sz w:val="20"/>
          <w:szCs w:val="20"/>
          <w:highlight w:val="yellow"/>
        </w:rPr>
      </w:pPr>
    </w:p>
    <w:p w14:paraId="169F3D28" w14:textId="77777777" w:rsidR="0019437F" w:rsidRPr="00AB562B" w:rsidRDefault="0019437F" w:rsidP="0019437F">
      <w:pPr>
        <w:rPr>
          <w:rFonts w:cs="Arial"/>
          <w:i/>
          <w:sz w:val="20"/>
          <w:szCs w:val="20"/>
        </w:rPr>
      </w:pPr>
      <w:r w:rsidRPr="00AB562B">
        <w:rPr>
          <w:rFonts w:cs="Arial"/>
          <w:i/>
          <w:sz w:val="20"/>
          <w:szCs w:val="20"/>
        </w:rPr>
        <w:t xml:space="preserve">Given that APACIG is structured with </w:t>
      </w:r>
      <w:proofErr w:type="spellStart"/>
      <w:r w:rsidRPr="00AB562B">
        <w:rPr>
          <w:rFonts w:cs="Arial"/>
          <w:i/>
          <w:sz w:val="20"/>
          <w:szCs w:val="20"/>
        </w:rPr>
        <w:t>Shari’a</w:t>
      </w:r>
      <w:proofErr w:type="spellEnd"/>
      <w:r w:rsidRPr="00AB562B">
        <w:rPr>
          <w:rFonts w:cs="Arial"/>
          <w:i/>
          <w:sz w:val="20"/>
          <w:szCs w:val="20"/>
        </w:rPr>
        <w:t xml:space="preserve"> compliant Feeder Fund (currently not established), the Fund and its investments will need to make reasonable endeavours for the investments to comply with the approved FATWA, including a 33% limit cap on conventional third party debt and where possible to use </w:t>
      </w:r>
      <w:proofErr w:type="spellStart"/>
      <w:r w:rsidRPr="00AB562B">
        <w:rPr>
          <w:rFonts w:cs="Arial"/>
          <w:i/>
          <w:sz w:val="20"/>
          <w:szCs w:val="20"/>
        </w:rPr>
        <w:t>Shari’a</w:t>
      </w:r>
      <w:proofErr w:type="spellEnd"/>
      <w:r w:rsidRPr="00AB562B">
        <w:rPr>
          <w:rFonts w:cs="Arial"/>
          <w:i/>
          <w:sz w:val="20"/>
          <w:szCs w:val="20"/>
        </w:rPr>
        <w:t xml:space="preserve"> debt if it is not too materially more expensive than </w:t>
      </w:r>
      <w:r w:rsidRPr="00AB562B">
        <w:rPr>
          <w:rFonts w:cs="Arial"/>
          <w:i/>
          <w:iCs/>
          <w:sz w:val="20"/>
          <w:szCs w:val="20"/>
        </w:rPr>
        <w:t>conventional</w:t>
      </w:r>
      <w:r w:rsidRPr="00AB562B">
        <w:rPr>
          <w:rFonts w:cs="Arial"/>
          <w:i/>
          <w:sz w:val="20"/>
          <w:szCs w:val="20"/>
        </w:rPr>
        <w:t xml:space="preserve"> third party debt (refer to section 3.1 Investment Restrictions for details).</w:t>
      </w:r>
    </w:p>
    <w:p w14:paraId="75F9F5AE" w14:textId="77777777" w:rsidR="0019437F" w:rsidRPr="00AB562B" w:rsidRDefault="0019437F" w:rsidP="0019437F">
      <w:pPr>
        <w:jc w:val="both"/>
        <w:rPr>
          <w:i/>
          <w:sz w:val="20"/>
          <w:szCs w:val="20"/>
        </w:rPr>
      </w:pPr>
    </w:p>
    <w:p w14:paraId="1152FF5D" w14:textId="77777777" w:rsidR="0019437F" w:rsidRPr="00AB562B" w:rsidRDefault="0019437F" w:rsidP="0019437F">
      <w:pPr>
        <w:jc w:val="both"/>
        <w:rPr>
          <w:rFonts w:cs="Arial"/>
          <w:i/>
          <w:iCs/>
          <w:sz w:val="20"/>
          <w:szCs w:val="20"/>
        </w:rPr>
      </w:pPr>
      <w:r w:rsidRPr="00AB562B">
        <w:rPr>
          <w:rFonts w:cs="Arial"/>
          <w:i/>
          <w:iCs/>
          <w:sz w:val="20"/>
          <w:szCs w:val="20"/>
        </w:rPr>
        <w:t xml:space="preserve">Because </w:t>
      </w:r>
      <w:proofErr w:type="spellStart"/>
      <w:r w:rsidRPr="00AB562B">
        <w:rPr>
          <w:rFonts w:cs="Arial"/>
          <w:i/>
          <w:iCs/>
          <w:sz w:val="20"/>
          <w:szCs w:val="20"/>
        </w:rPr>
        <w:t>Shari’a</w:t>
      </w:r>
      <w:proofErr w:type="spellEnd"/>
      <w:r w:rsidRPr="00AB562B">
        <w:rPr>
          <w:rFonts w:cs="Arial"/>
          <w:i/>
          <w:iCs/>
          <w:sz w:val="20"/>
          <w:szCs w:val="20"/>
        </w:rPr>
        <w:t xml:space="preserve"> compliant debt is generally not available in Japan, and that time is restricted to conduct the required survey of potential lenders of </w:t>
      </w:r>
      <w:proofErr w:type="spellStart"/>
      <w:r w:rsidRPr="00AB562B">
        <w:rPr>
          <w:rFonts w:cs="Arial"/>
          <w:i/>
          <w:iCs/>
          <w:sz w:val="20"/>
          <w:szCs w:val="20"/>
        </w:rPr>
        <w:t>Shari’a</w:t>
      </w:r>
      <w:proofErr w:type="spellEnd"/>
      <w:r w:rsidRPr="00AB562B">
        <w:rPr>
          <w:rFonts w:cs="Arial"/>
          <w:i/>
          <w:iCs/>
          <w:sz w:val="20"/>
          <w:szCs w:val="20"/>
        </w:rPr>
        <w:t xml:space="preserve"> debt, we are assuming conventional debt for this transaction.</w:t>
      </w:r>
    </w:p>
    <w:p w14:paraId="532E8D55" w14:textId="77777777" w:rsidR="00254851" w:rsidRPr="00067A06" w:rsidRDefault="00254851" w:rsidP="00BD50F6">
      <w:pPr>
        <w:jc w:val="both"/>
        <w:rPr>
          <w:sz w:val="20"/>
        </w:rPr>
      </w:pPr>
    </w:p>
    <w:p w14:paraId="3BF0E2C0" w14:textId="250CFB33" w:rsidR="00254851" w:rsidRPr="00B008A6" w:rsidRDefault="00512B38" w:rsidP="006F0578">
      <w:pPr>
        <w:pStyle w:val="ListParagraph"/>
        <w:numPr>
          <w:ilvl w:val="1"/>
          <w:numId w:val="27"/>
        </w:numPr>
        <w:ind w:left="680" w:hanging="680"/>
        <w:rPr>
          <w:rStyle w:val="MainHeadingChar"/>
          <w:rFonts w:eastAsiaTheme="minorHAnsi"/>
          <w:sz w:val="21"/>
          <w:szCs w:val="20"/>
        </w:rPr>
      </w:pPr>
      <w:r w:rsidRPr="00D55032">
        <w:rPr>
          <w:rStyle w:val="MainHeadingChar"/>
          <w:rFonts w:eastAsiaTheme="minorHAnsi"/>
          <w:sz w:val="24"/>
          <w:szCs w:val="22"/>
        </w:rPr>
        <w:lastRenderedPageBreak/>
        <w:t xml:space="preserve">Legal Structure, </w:t>
      </w:r>
      <w:r w:rsidR="00254851" w:rsidRPr="00D55032">
        <w:rPr>
          <w:rStyle w:val="MainHeadingChar"/>
          <w:rFonts w:eastAsiaTheme="minorHAnsi"/>
          <w:sz w:val="24"/>
          <w:szCs w:val="22"/>
        </w:rPr>
        <w:t xml:space="preserve">Tax and </w:t>
      </w:r>
      <w:r w:rsidRPr="00D55032">
        <w:rPr>
          <w:rStyle w:val="MainHeadingChar"/>
          <w:rFonts w:eastAsiaTheme="minorHAnsi"/>
          <w:sz w:val="24"/>
          <w:szCs w:val="22"/>
        </w:rPr>
        <w:t>Regulatory</w:t>
      </w:r>
      <w:r w:rsidR="00607516">
        <w:rPr>
          <w:rStyle w:val="MainHeadingChar"/>
          <w:rFonts w:eastAsiaTheme="minorHAnsi"/>
          <w:sz w:val="24"/>
          <w:szCs w:val="22"/>
        </w:rPr>
        <w:t xml:space="preserve"> </w:t>
      </w:r>
    </w:p>
    <w:p w14:paraId="2337B6AB" w14:textId="77777777" w:rsidR="00254851" w:rsidRPr="006D7375" w:rsidRDefault="00254851" w:rsidP="00BD50F6">
      <w:pPr>
        <w:pStyle w:val="NoSpacing"/>
        <w:jc w:val="both"/>
        <w:rPr>
          <w:color w:val="FF0000"/>
        </w:rPr>
      </w:pPr>
    </w:p>
    <w:p w14:paraId="29371A79" w14:textId="77777777" w:rsidR="007870DA" w:rsidRPr="000B48DA" w:rsidRDefault="007870DA" w:rsidP="007870DA">
      <w:pPr>
        <w:pStyle w:val="NoSpacing"/>
        <w:jc w:val="both"/>
        <w:rPr>
          <w:rFonts w:eastAsia="Arial" w:cs="Arial"/>
          <w:color w:val="0078D4"/>
        </w:rPr>
      </w:pPr>
      <w:r w:rsidRPr="000B48DA">
        <w:rPr>
          <w:rFonts w:eastAsia="Arial" w:cs="Arial"/>
          <w:color w:val="000000"/>
        </w:rPr>
        <w:t>We have discussed the proposed acquisition with KPMG and drafted below based on this discussion. Formal tax advice will be taken in due course from KPMG.</w:t>
      </w:r>
    </w:p>
    <w:p w14:paraId="41FF5F09" w14:textId="77777777" w:rsidR="007870DA" w:rsidRPr="00B008A6" w:rsidRDefault="007870DA" w:rsidP="007870DA">
      <w:pPr>
        <w:jc w:val="both"/>
        <w:rPr>
          <w:rFonts w:eastAsia="Arial" w:cs="Arial"/>
          <w:color w:val="0078D4"/>
          <w:sz w:val="20"/>
          <w:szCs w:val="20"/>
          <w:highlight w:val="cyan"/>
        </w:rPr>
      </w:pPr>
    </w:p>
    <w:p w14:paraId="7CEDB641" w14:textId="77777777" w:rsidR="007870DA" w:rsidRPr="007870DA" w:rsidRDefault="007870DA" w:rsidP="007870DA">
      <w:pPr>
        <w:pStyle w:val="NoSpacing"/>
        <w:jc w:val="both"/>
        <w:rPr>
          <w:rFonts w:eastAsia="Arial" w:cs="Arial"/>
          <w:color w:val="0078D4"/>
        </w:rPr>
      </w:pPr>
      <w:r w:rsidRPr="1914E3EE">
        <w:rPr>
          <w:rFonts w:eastAsia="Arial" w:cs="Arial"/>
          <w:b/>
          <w:color w:val="000000"/>
        </w:rPr>
        <w:t>Description of proposed acquisition structure</w:t>
      </w:r>
    </w:p>
    <w:p w14:paraId="4675E196" w14:textId="77777777" w:rsidR="007870DA" w:rsidRPr="007870DA" w:rsidRDefault="007870DA" w:rsidP="007870DA">
      <w:pPr>
        <w:jc w:val="both"/>
        <w:rPr>
          <w:rFonts w:eastAsia="Arial" w:cs="Arial"/>
          <w:color w:val="0078D4"/>
          <w:sz w:val="20"/>
          <w:szCs w:val="20"/>
        </w:rPr>
      </w:pPr>
    </w:p>
    <w:p w14:paraId="335C08A4" w14:textId="77777777" w:rsidR="007870DA" w:rsidRPr="007870DA" w:rsidRDefault="007870DA" w:rsidP="007870DA">
      <w:pPr>
        <w:pStyle w:val="NoSpacing"/>
        <w:jc w:val="both"/>
        <w:rPr>
          <w:rFonts w:eastAsia="Arial" w:cs="Arial"/>
          <w:color w:val="0078D4"/>
        </w:rPr>
      </w:pPr>
      <w:r w:rsidRPr="1914E3EE">
        <w:rPr>
          <w:rFonts w:eastAsia="Arial" w:cs="Arial"/>
          <w:color w:val="000000"/>
        </w:rPr>
        <w:t xml:space="preserve">APACIG will invest into a TMK via a series of intermediate Singapore holding entities and, pursuant to a TK investment, a Japanese GK.  The TMK will acquire the trust beneficiary interests in the properties.   </w:t>
      </w:r>
    </w:p>
    <w:p w14:paraId="6CC44A8D" w14:textId="77777777" w:rsidR="007870DA" w:rsidRPr="007870DA" w:rsidRDefault="007870DA" w:rsidP="007870DA">
      <w:pPr>
        <w:pStyle w:val="NoSpacing"/>
        <w:jc w:val="both"/>
        <w:rPr>
          <w:rFonts w:eastAsia="Arial" w:cs="Arial"/>
          <w:color w:val="0078D4"/>
        </w:rPr>
      </w:pPr>
      <w:r w:rsidRPr="1914E3EE">
        <w:rPr>
          <w:rFonts w:eastAsia="Arial" w:cs="Arial"/>
          <w:color w:val="000000"/>
        </w:rPr>
        <w:t xml:space="preserve"> </w:t>
      </w:r>
    </w:p>
    <w:p w14:paraId="416CEE4C" w14:textId="5DC7FECF" w:rsidR="007870DA" w:rsidRPr="007870DA" w:rsidRDefault="007870DA" w:rsidP="007870DA">
      <w:pPr>
        <w:pStyle w:val="NoSpacing"/>
        <w:jc w:val="both"/>
        <w:rPr>
          <w:rFonts w:eastAsia="Arial" w:cs="Arial"/>
          <w:color w:val="0078D4"/>
        </w:rPr>
      </w:pPr>
      <w:r w:rsidRPr="1914E3EE">
        <w:rPr>
          <w:rFonts w:eastAsia="Arial" w:cs="Arial"/>
          <w:color w:val="000000"/>
        </w:rPr>
        <w:t xml:space="preserve">There have historically been question marks regarding the eligibility of TBIs for the German real estate quota.  However, KPMG has confirmed there are good arguments to support their eligibility provided the structure is properly implemented and </w:t>
      </w:r>
      <w:r w:rsidR="574D2836" w:rsidRPr="651D74F8">
        <w:rPr>
          <w:rFonts w:eastAsia="Arial" w:cs="Arial"/>
          <w:color w:val="000000"/>
        </w:rPr>
        <w:t>have provided</w:t>
      </w:r>
      <w:r w:rsidRPr="1914E3EE">
        <w:rPr>
          <w:rFonts w:eastAsia="Arial" w:cs="Arial"/>
          <w:color w:val="000000"/>
        </w:rPr>
        <w:t xml:space="preserve"> formal advice to this effect.  KPMG have also advised that they are aware of </w:t>
      </w:r>
      <w:bookmarkStart w:id="215" w:name="_Int_6aQfc95O"/>
      <w:proofErr w:type="gramStart"/>
      <w:r w:rsidRPr="1914E3EE">
        <w:rPr>
          <w:rFonts w:eastAsia="Arial" w:cs="Arial"/>
          <w:color w:val="000000"/>
        </w:rPr>
        <w:t>a number of</w:t>
      </w:r>
      <w:bookmarkEnd w:id="215"/>
      <w:proofErr w:type="gramEnd"/>
      <w:r w:rsidRPr="1914E3EE">
        <w:rPr>
          <w:rFonts w:eastAsia="Arial" w:cs="Arial"/>
          <w:color w:val="000000"/>
        </w:rPr>
        <w:t xml:space="preserve"> German funds who have invested recently via TBIs.</w:t>
      </w:r>
    </w:p>
    <w:p w14:paraId="0AFEA2D1" w14:textId="77777777" w:rsidR="007870DA" w:rsidRPr="007870DA" w:rsidRDefault="007870DA" w:rsidP="007870DA">
      <w:pPr>
        <w:jc w:val="both"/>
        <w:rPr>
          <w:rFonts w:eastAsia="Arial" w:cs="Arial"/>
          <w:color w:val="0078D4"/>
          <w:sz w:val="20"/>
          <w:szCs w:val="20"/>
        </w:rPr>
      </w:pPr>
    </w:p>
    <w:p w14:paraId="65B8F128" w14:textId="77777777" w:rsidR="007870DA" w:rsidRPr="007870DA" w:rsidRDefault="007870DA" w:rsidP="007870DA">
      <w:pPr>
        <w:pStyle w:val="NoSpacing"/>
        <w:jc w:val="both"/>
        <w:rPr>
          <w:rFonts w:eastAsia="Arial" w:cs="Arial"/>
          <w:color w:val="0078D4"/>
        </w:rPr>
      </w:pPr>
      <w:r w:rsidRPr="1914E3EE">
        <w:rPr>
          <w:rFonts w:eastAsia="Arial" w:cs="Arial"/>
          <w:color w:val="000000"/>
        </w:rPr>
        <w:t>Please refer to the structure diagram in Appendix 6.5.</w:t>
      </w:r>
    </w:p>
    <w:p w14:paraId="03088572" w14:textId="77777777" w:rsidR="007870DA" w:rsidRPr="007870DA" w:rsidRDefault="007870DA" w:rsidP="007870DA">
      <w:pPr>
        <w:jc w:val="both"/>
        <w:rPr>
          <w:rFonts w:eastAsia="Arial" w:cs="Arial"/>
          <w:color w:val="0078D4"/>
          <w:sz w:val="20"/>
          <w:szCs w:val="20"/>
        </w:rPr>
      </w:pPr>
    </w:p>
    <w:p w14:paraId="78F407D4" w14:textId="77777777" w:rsidR="007870DA" w:rsidRPr="007870DA" w:rsidRDefault="007870DA" w:rsidP="007870DA">
      <w:pPr>
        <w:pStyle w:val="NoSpacing"/>
        <w:jc w:val="both"/>
        <w:rPr>
          <w:rFonts w:eastAsia="Arial" w:cs="Arial"/>
          <w:color w:val="0078D4"/>
        </w:rPr>
      </w:pPr>
      <w:r w:rsidRPr="1914E3EE">
        <w:rPr>
          <w:rFonts w:eastAsia="Arial" w:cs="Arial"/>
          <w:b/>
          <w:color w:val="000000"/>
        </w:rPr>
        <w:t xml:space="preserve">Acquisition </w:t>
      </w:r>
    </w:p>
    <w:p w14:paraId="44DD50AB" w14:textId="77777777" w:rsidR="007870DA" w:rsidRPr="007870DA" w:rsidRDefault="007870DA" w:rsidP="007870DA">
      <w:pPr>
        <w:pStyle w:val="NoSpacing"/>
        <w:jc w:val="both"/>
        <w:rPr>
          <w:rFonts w:eastAsia="Arial" w:cs="Arial"/>
          <w:color w:val="0078D4"/>
        </w:rPr>
      </w:pPr>
      <w:r w:rsidRPr="1914E3EE">
        <w:rPr>
          <w:rFonts w:eastAsia="Arial" w:cs="Arial"/>
          <w:color w:val="000000"/>
        </w:rPr>
        <w:t xml:space="preserve"> </w:t>
      </w:r>
    </w:p>
    <w:p w14:paraId="796C9C3D" w14:textId="7044A7AB" w:rsidR="007870DA" w:rsidRPr="007870DA" w:rsidRDefault="007870DA" w:rsidP="007870DA">
      <w:pPr>
        <w:pStyle w:val="NoSpacing"/>
        <w:jc w:val="both"/>
        <w:rPr>
          <w:rFonts w:eastAsia="Arial" w:cs="Arial"/>
          <w:color w:val="000000"/>
        </w:rPr>
      </w:pPr>
      <w:r w:rsidRPr="1914E3EE">
        <w:rPr>
          <w:rFonts w:eastAsia="Arial" w:cs="Arial"/>
          <w:color w:val="000000"/>
        </w:rPr>
        <w:t xml:space="preserve">Consumption tax (“C-Tax”) will be payable at a rate of 10% on the purchase price allocated to the building. The total liability is c. </w:t>
      </w:r>
      <w:r w:rsidRPr="52E8C338">
        <w:rPr>
          <w:rFonts w:eastAsia="Arial" w:cs="Arial"/>
          <w:color w:val="000000"/>
        </w:rPr>
        <w:t>JPY</w:t>
      </w:r>
      <w:r w:rsidR="2F96AD31" w:rsidRPr="52E8C338">
        <w:rPr>
          <w:rFonts w:eastAsia="Arial" w:cs="Arial"/>
          <w:color w:val="000000"/>
        </w:rPr>
        <w:t>121.0</w:t>
      </w:r>
      <w:r w:rsidRPr="52E8C338">
        <w:rPr>
          <w:rFonts w:eastAsia="Arial" w:cs="Arial"/>
          <w:color w:val="000000"/>
        </w:rPr>
        <w:t>m.</w:t>
      </w:r>
      <w:r w:rsidRPr="1914E3EE">
        <w:rPr>
          <w:rFonts w:eastAsia="Arial" w:cs="Arial"/>
          <w:color w:val="000000"/>
        </w:rPr>
        <w:t xml:space="preserve">  However, the TMK is expected to be a C-Tax payer</w:t>
      </w:r>
      <w:r w:rsidRPr="613829E9">
        <w:rPr>
          <w:rFonts w:eastAsia="Arial" w:cs="Arial"/>
          <w:color w:val="000000"/>
        </w:rPr>
        <w:t xml:space="preserve"> </w:t>
      </w:r>
      <w:r w:rsidRPr="1914E3EE">
        <w:rPr>
          <w:rFonts w:eastAsia="Arial" w:cs="Arial"/>
          <w:color w:val="000000"/>
        </w:rPr>
        <w:t>and therefore should receive a refund of the C-Tax paid on acquisition.  This has been assumed in the current underwriting.</w:t>
      </w:r>
    </w:p>
    <w:p w14:paraId="56B2D47C" w14:textId="77777777" w:rsidR="007870DA" w:rsidRPr="007870DA" w:rsidRDefault="007870DA" w:rsidP="007870DA">
      <w:pPr>
        <w:jc w:val="both"/>
        <w:rPr>
          <w:rFonts w:eastAsia="Arial" w:cs="Arial"/>
          <w:color w:val="0078D4"/>
          <w:sz w:val="20"/>
          <w:szCs w:val="20"/>
        </w:rPr>
      </w:pPr>
    </w:p>
    <w:p w14:paraId="258E6A7F" w14:textId="77777777" w:rsidR="007870DA" w:rsidRPr="007870DA" w:rsidRDefault="007870DA" w:rsidP="007870DA">
      <w:pPr>
        <w:pStyle w:val="NoSpacing"/>
        <w:jc w:val="both"/>
        <w:rPr>
          <w:rFonts w:eastAsia="Arial" w:cs="Arial"/>
        </w:rPr>
      </w:pPr>
      <w:r w:rsidRPr="1914E3EE">
        <w:rPr>
          <w:rFonts w:eastAsia="Arial" w:cs="Arial"/>
          <w:color w:val="000000"/>
        </w:rPr>
        <w:t>The transfer of the trust beneficiary interest would require a change to the registration of the trust beneficiary subject to registration and license tax at JPY 1,000. No real estate transfer tax is payable on the transfer of a TB interest.</w:t>
      </w:r>
    </w:p>
    <w:p w14:paraId="63984E9F" w14:textId="77777777" w:rsidR="007870DA" w:rsidRPr="007870DA" w:rsidRDefault="007870DA" w:rsidP="007870DA">
      <w:pPr>
        <w:jc w:val="both"/>
        <w:rPr>
          <w:rFonts w:eastAsia="Arial" w:cs="Arial"/>
          <w:color w:val="0078D4"/>
          <w:sz w:val="20"/>
          <w:szCs w:val="20"/>
        </w:rPr>
      </w:pPr>
    </w:p>
    <w:p w14:paraId="650D0459" w14:textId="77777777" w:rsidR="007870DA" w:rsidRPr="007870DA" w:rsidRDefault="007870DA" w:rsidP="007870DA">
      <w:pPr>
        <w:pStyle w:val="NoSpacing"/>
        <w:jc w:val="both"/>
        <w:rPr>
          <w:rFonts w:eastAsia="Arial" w:cs="Arial"/>
          <w:color w:val="0078D4"/>
        </w:rPr>
      </w:pPr>
      <w:r w:rsidRPr="1914E3EE">
        <w:rPr>
          <w:rFonts w:eastAsia="Arial" w:cs="Arial"/>
          <w:b/>
          <w:color w:val="000000"/>
        </w:rPr>
        <w:t>Ownership</w:t>
      </w:r>
    </w:p>
    <w:p w14:paraId="3F6CBB53" w14:textId="77777777" w:rsidR="007870DA" w:rsidRPr="007870DA" w:rsidRDefault="007870DA" w:rsidP="007870DA">
      <w:pPr>
        <w:jc w:val="both"/>
        <w:rPr>
          <w:rFonts w:eastAsia="Arial" w:cs="Arial"/>
          <w:color w:val="0078D4"/>
          <w:sz w:val="20"/>
          <w:szCs w:val="20"/>
        </w:rPr>
      </w:pPr>
    </w:p>
    <w:p w14:paraId="495B35B2" w14:textId="14E14555" w:rsidR="007870DA" w:rsidRPr="007870DA" w:rsidRDefault="007870DA" w:rsidP="007870DA">
      <w:pPr>
        <w:pStyle w:val="NoSpacing"/>
        <w:jc w:val="both"/>
        <w:rPr>
          <w:rFonts w:eastAsia="Arial" w:cs="Arial"/>
          <w:color w:val="000000"/>
        </w:rPr>
      </w:pPr>
      <w:r w:rsidRPr="1914E3EE">
        <w:rPr>
          <w:rFonts w:eastAsia="Arial" w:cs="Arial"/>
          <w:color w:val="000000"/>
        </w:rPr>
        <w:t>APACIG will be subjected to an effective tax rate on the repatriation of profits to Singapore of c.</w:t>
      </w:r>
      <w:commentRangeStart w:id="216"/>
      <w:commentRangeStart w:id="217"/>
      <w:r w:rsidRPr="1914E3EE">
        <w:rPr>
          <w:rFonts w:eastAsia="Arial" w:cs="Arial"/>
          <w:color w:val="000000"/>
        </w:rPr>
        <w:t>13</w:t>
      </w:r>
      <w:commentRangeEnd w:id="216"/>
      <w:r>
        <w:rPr>
          <w:rStyle w:val="CommentReference"/>
        </w:rPr>
        <w:commentReference w:id="216"/>
      </w:r>
      <w:commentRangeEnd w:id="217"/>
      <w:r>
        <w:rPr>
          <w:rStyle w:val="CommentReference"/>
        </w:rPr>
        <w:commentReference w:id="217"/>
      </w:r>
      <w:r w:rsidRPr="1914E3EE">
        <w:rPr>
          <w:rFonts w:eastAsia="Arial" w:cs="Arial"/>
          <w:color w:val="000000"/>
        </w:rPr>
        <w:t xml:space="preserve">% with no further tax in Luxembourg. Rental profits are subject to corporation tax in Japan however dividend distributions are considered deductible in the TMK. </w:t>
      </w:r>
      <w:proofErr w:type="gramStart"/>
      <w:r w:rsidRPr="1914E3EE">
        <w:rPr>
          <w:rFonts w:eastAsia="Arial" w:cs="Arial"/>
          <w:color w:val="000000"/>
        </w:rPr>
        <w:t>Therefore</w:t>
      </w:r>
      <w:proofErr w:type="gramEnd"/>
      <w:r w:rsidRPr="1914E3EE">
        <w:rPr>
          <w:rFonts w:eastAsia="Arial" w:cs="Arial"/>
          <w:color w:val="000000"/>
        </w:rPr>
        <w:t xml:space="preserve"> as long as profits are distributed via dividends in the same fiscal period as they arise there should be no Japanese corporation tax leakage.</w:t>
      </w:r>
    </w:p>
    <w:p w14:paraId="4B27BFA3" w14:textId="77777777" w:rsidR="007870DA" w:rsidRPr="007870DA" w:rsidRDefault="007870DA" w:rsidP="007870DA">
      <w:pPr>
        <w:pStyle w:val="NoSpacing"/>
        <w:jc w:val="both"/>
        <w:rPr>
          <w:rFonts w:eastAsia="Arial" w:cs="Arial"/>
          <w:color w:val="000000"/>
        </w:rPr>
      </w:pPr>
    </w:p>
    <w:p w14:paraId="4EEF9F1D" w14:textId="77777777" w:rsidR="007870DA" w:rsidRPr="007870DA" w:rsidRDefault="007870DA" w:rsidP="007870DA">
      <w:pPr>
        <w:pStyle w:val="NoSpacing"/>
        <w:jc w:val="both"/>
        <w:rPr>
          <w:rFonts w:eastAsia="Arial" w:cs="Arial"/>
          <w:color w:val="000000"/>
        </w:rPr>
      </w:pPr>
      <w:r w:rsidRPr="1914E3EE">
        <w:rPr>
          <w:rFonts w:eastAsia="Arial" w:cs="Arial"/>
          <w:color w:val="000000"/>
        </w:rPr>
        <w:t>Fixed asset tax of 1.4% and city planning tax of c. 0.3% are also payable annually and have been included in the underwriting.</w:t>
      </w:r>
    </w:p>
    <w:p w14:paraId="59B7FFA3" w14:textId="77777777" w:rsidR="007870DA" w:rsidRPr="007870DA" w:rsidRDefault="007870DA" w:rsidP="007870DA">
      <w:pPr>
        <w:pStyle w:val="NoSpacing"/>
        <w:jc w:val="both"/>
        <w:rPr>
          <w:rFonts w:eastAsia="Arial" w:cs="Arial"/>
          <w:color w:val="000000"/>
        </w:rPr>
      </w:pPr>
      <w:r w:rsidRPr="1914E3EE">
        <w:rPr>
          <w:rFonts w:eastAsia="Arial" w:cs="Arial"/>
          <w:color w:val="000000"/>
        </w:rPr>
        <w:t xml:space="preserve">   </w:t>
      </w:r>
    </w:p>
    <w:p w14:paraId="02D703D5" w14:textId="77777777" w:rsidR="007870DA" w:rsidRPr="007870DA" w:rsidRDefault="007870DA" w:rsidP="007870DA">
      <w:pPr>
        <w:pStyle w:val="NoSpacing"/>
        <w:jc w:val="both"/>
        <w:rPr>
          <w:rFonts w:eastAsia="Arial" w:cs="Arial"/>
          <w:color w:val="0078D4"/>
        </w:rPr>
      </w:pPr>
      <w:r w:rsidRPr="1914E3EE">
        <w:rPr>
          <w:rFonts w:eastAsia="Arial" w:cs="Arial"/>
          <w:color w:val="000000"/>
        </w:rPr>
        <w:t xml:space="preserve">  </w:t>
      </w:r>
    </w:p>
    <w:p w14:paraId="0DBAC046" w14:textId="77777777" w:rsidR="007870DA" w:rsidRPr="007870DA" w:rsidRDefault="007870DA" w:rsidP="007870DA">
      <w:pPr>
        <w:pStyle w:val="NoSpacing"/>
        <w:jc w:val="both"/>
        <w:rPr>
          <w:rFonts w:eastAsia="Arial" w:cs="Arial"/>
          <w:color w:val="0078D4"/>
        </w:rPr>
      </w:pPr>
      <w:r w:rsidRPr="1914E3EE">
        <w:rPr>
          <w:rFonts w:eastAsia="Arial" w:cs="Arial"/>
          <w:b/>
          <w:color w:val="000000"/>
        </w:rPr>
        <w:t>Disposal</w:t>
      </w:r>
    </w:p>
    <w:p w14:paraId="506EF241" w14:textId="77777777" w:rsidR="007870DA" w:rsidRPr="007870DA" w:rsidRDefault="007870DA" w:rsidP="007870DA">
      <w:pPr>
        <w:jc w:val="both"/>
        <w:rPr>
          <w:rFonts w:eastAsia="Arial" w:cs="Arial"/>
          <w:color w:val="0078D4"/>
          <w:sz w:val="20"/>
          <w:szCs w:val="20"/>
        </w:rPr>
      </w:pPr>
    </w:p>
    <w:p w14:paraId="1EBFC8D7" w14:textId="16FD66EA" w:rsidR="007870DA" w:rsidRPr="007870DA" w:rsidRDefault="007870DA" w:rsidP="1933AE83">
      <w:pPr>
        <w:pStyle w:val="NoSpacing"/>
        <w:jc w:val="both"/>
        <w:rPr>
          <w:rFonts w:eastAsia="Arial" w:cs="Arial"/>
        </w:rPr>
      </w:pPr>
      <w:r w:rsidRPr="1914E3EE">
        <w:rPr>
          <w:rFonts w:eastAsia="Arial" w:cs="Arial"/>
          <w:color w:val="000000"/>
        </w:rPr>
        <w:t xml:space="preserve">The likely </w:t>
      </w:r>
      <w:r w:rsidRPr="1914E3EE">
        <w:rPr>
          <w:rFonts w:eastAsia="Arial" w:cs="Arial"/>
        </w:rPr>
        <w:t xml:space="preserve">disposal strategy is an asset sale. The price allocated to the building will be subject to consumption tax at a rate of 10%. When the asset is sold, the TMK will charge C-Tax to the buyer, and this will be remitted to the tax authorities. </w:t>
      </w:r>
    </w:p>
    <w:p w14:paraId="35EBAC0D" w14:textId="48D37981" w:rsidR="007870DA" w:rsidRPr="007870DA" w:rsidRDefault="007870DA" w:rsidP="1933AE83">
      <w:pPr>
        <w:pStyle w:val="NoSpacing"/>
        <w:jc w:val="both"/>
        <w:rPr>
          <w:rFonts w:eastAsia="Arial" w:cs="Arial"/>
        </w:rPr>
      </w:pPr>
    </w:p>
    <w:p w14:paraId="4B509AA1" w14:textId="212D8B3F" w:rsidR="007870DA" w:rsidRPr="007870DA" w:rsidRDefault="007870DA" w:rsidP="007870DA">
      <w:pPr>
        <w:pStyle w:val="NoSpacing"/>
        <w:jc w:val="both"/>
        <w:rPr>
          <w:rFonts w:eastAsia="Arial" w:cs="Arial"/>
        </w:rPr>
      </w:pPr>
      <w:r w:rsidRPr="1914E3EE">
        <w:rPr>
          <w:rFonts w:eastAsia="Arial" w:cs="Arial"/>
        </w:rPr>
        <w:t xml:space="preserve">Any gain on the sale of the asset is subject to corporation tax in Japan however </w:t>
      </w:r>
      <w:proofErr w:type="gramStart"/>
      <w:r w:rsidRPr="1914E3EE">
        <w:rPr>
          <w:rFonts w:eastAsia="Arial" w:cs="Arial"/>
        </w:rPr>
        <w:t>similar to</w:t>
      </w:r>
      <w:proofErr w:type="gramEnd"/>
      <w:r w:rsidRPr="1914E3EE">
        <w:rPr>
          <w:rFonts w:eastAsia="Arial" w:cs="Arial"/>
        </w:rPr>
        <w:t xml:space="preserve"> rental profits, as long as the proceeds are distributed via dividends in the same fiscal period as they arise there should be no Japanese corporation tax leakage. </w:t>
      </w:r>
      <w:proofErr w:type="gramStart"/>
      <w:r w:rsidR="7086CA2B" w:rsidRPr="71F46E1A">
        <w:rPr>
          <w:rFonts w:eastAsia="Arial" w:cs="Arial"/>
        </w:rPr>
        <w:t>Similar to</w:t>
      </w:r>
      <w:proofErr w:type="gramEnd"/>
      <w:r w:rsidR="7086CA2B" w:rsidRPr="71F46E1A">
        <w:rPr>
          <w:rFonts w:eastAsia="Arial" w:cs="Arial"/>
        </w:rPr>
        <w:t xml:space="preserve"> rental profits </w:t>
      </w:r>
      <w:r w:rsidR="7086CA2B" w:rsidRPr="30AD0995">
        <w:rPr>
          <w:rFonts w:eastAsia="Arial" w:cs="Arial"/>
        </w:rPr>
        <w:t xml:space="preserve">the gains will be subject </w:t>
      </w:r>
      <w:r w:rsidR="109FDDB0" w:rsidRPr="52615602">
        <w:rPr>
          <w:rFonts w:eastAsia="Arial" w:cs="Arial"/>
        </w:rPr>
        <w:t xml:space="preserve">to an effective tax rate of </w:t>
      </w:r>
      <w:r w:rsidR="5B2F95F0" w:rsidRPr="58447401">
        <w:rPr>
          <w:rFonts w:eastAsia="Arial" w:cs="Arial"/>
        </w:rPr>
        <w:t>c.</w:t>
      </w:r>
      <w:r w:rsidR="109FDDB0" w:rsidRPr="58447401">
        <w:rPr>
          <w:rFonts w:eastAsia="Arial" w:cs="Arial"/>
        </w:rPr>
        <w:t>13</w:t>
      </w:r>
      <w:r w:rsidR="109FDDB0" w:rsidRPr="52615602">
        <w:rPr>
          <w:rFonts w:eastAsia="Arial" w:cs="Arial"/>
        </w:rPr>
        <w:t>%</w:t>
      </w:r>
      <w:r w:rsidR="109FDDB0" w:rsidRPr="1933AE83">
        <w:rPr>
          <w:rFonts w:eastAsia="Arial" w:cs="Arial"/>
        </w:rPr>
        <w:t xml:space="preserve"> o</w:t>
      </w:r>
      <w:r w:rsidR="70C1A885" w:rsidRPr="1933AE83">
        <w:rPr>
          <w:rFonts w:eastAsia="Arial" w:cs="Arial"/>
        </w:rPr>
        <w:t>n</w:t>
      </w:r>
      <w:r w:rsidR="70C1A885" w:rsidRPr="71F46E1A">
        <w:rPr>
          <w:rFonts w:eastAsia="Arial" w:cs="Arial"/>
        </w:rPr>
        <w:t xml:space="preserve"> </w:t>
      </w:r>
      <w:r w:rsidR="34013650" w:rsidRPr="71F46E1A">
        <w:rPr>
          <w:rFonts w:eastAsia="Arial" w:cs="Arial"/>
        </w:rPr>
        <w:t>repatriations to Singapore</w:t>
      </w:r>
      <w:r w:rsidR="1B271802" w:rsidRPr="1933AE83">
        <w:rPr>
          <w:rFonts w:eastAsia="Arial" w:cs="Arial"/>
        </w:rPr>
        <w:t>.</w:t>
      </w:r>
      <w:r w:rsidR="34013650" w:rsidRPr="71F46E1A">
        <w:rPr>
          <w:rFonts w:eastAsia="Arial" w:cs="Arial"/>
        </w:rPr>
        <w:t xml:space="preserve"> </w:t>
      </w:r>
    </w:p>
    <w:p w14:paraId="6E48E55B" w14:textId="77777777" w:rsidR="007870DA" w:rsidRPr="007870DA" w:rsidRDefault="007870DA" w:rsidP="007870DA">
      <w:pPr>
        <w:pStyle w:val="NoSpacing"/>
        <w:jc w:val="both"/>
        <w:rPr>
          <w:rFonts w:eastAsia="Arial" w:cs="Arial"/>
        </w:rPr>
      </w:pPr>
    </w:p>
    <w:p w14:paraId="7D93D036" w14:textId="77777777" w:rsidR="007870DA" w:rsidRPr="007870DA" w:rsidRDefault="007870DA" w:rsidP="007870DA">
      <w:pPr>
        <w:pStyle w:val="NoSpacing"/>
        <w:jc w:val="both"/>
        <w:rPr>
          <w:rFonts w:eastAsia="Arial" w:cs="Arial"/>
        </w:rPr>
      </w:pPr>
      <w:r w:rsidRPr="1914E3EE">
        <w:rPr>
          <w:rFonts w:eastAsia="Arial" w:cs="Arial"/>
        </w:rPr>
        <w:t xml:space="preserve"> </w:t>
      </w:r>
    </w:p>
    <w:p w14:paraId="2AA7A712" w14:textId="77777777" w:rsidR="007870DA" w:rsidRPr="007870DA" w:rsidRDefault="007870DA" w:rsidP="007870DA">
      <w:pPr>
        <w:pStyle w:val="NoSpacing"/>
        <w:jc w:val="both"/>
        <w:rPr>
          <w:rFonts w:eastAsia="Arial" w:cs="Arial"/>
          <w:lang w:val="en-US"/>
        </w:rPr>
      </w:pPr>
      <w:r w:rsidRPr="1914E3EE">
        <w:rPr>
          <w:rFonts w:eastAsia="Arial" w:cs="Arial"/>
          <w:b/>
        </w:rPr>
        <w:t xml:space="preserve">EU Mandatory Disclosure Regime (MDR) Obligations </w:t>
      </w:r>
    </w:p>
    <w:p w14:paraId="7CC13653" w14:textId="77777777" w:rsidR="007870DA" w:rsidRPr="007870DA" w:rsidRDefault="007870DA" w:rsidP="007870DA">
      <w:pPr>
        <w:jc w:val="both"/>
        <w:rPr>
          <w:rFonts w:eastAsia="Arial" w:cs="Arial"/>
          <w:sz w:val="20"/>
          <w:szCs w:val="20"/>
          <w:lang w:val="en-US"/>
        </w:rPr>
      </w:pPr>
    </w:p>
    <w:p w14:paraId="1B4E17B9" w14:textId="77777777" w:rsidR="007870DA" w:rsidRPr="00BA014C" w:rsidRDefault="007870DA" w:rsidP="007870DA">
      <w:pPr>
        <w:pStyle w:val="NoSpacing"/>
        <w:jc w:val="both"/>
        <w:rPr>
          <w:rFonts w:eastAsia="Arial" w:cs="Arial"/>
          <w:lang w:val="en-US"/>
        </w:rPr>
      </w:pPr>
      <w:r w:rsidRPr="1914E3EE">
        <w:rPr>
          <w:rFonts w:eastAsia="Arial" w:cs="Arial"/>
        </w:rPr>
        <w:t>The MDR requires that taxpayers or their advisors disclose to the relevant tax authorities’ arrangements which meet certain hallmarks. The appointed tax advisor will be requested to check whether the transaction is reportable in terms of MDR and, if it is reportable, to submit the MDR report on time.</w:t>
      </w:r>
    </w:p>
    <w:p w14:paraId="1DF0DA91" w14:textId="77777777" w:rsidR="007870DA" w:rsidRDefault="007870DA" w:rsidP="007870DA">
      <w:pPr>
        <w:pStyle w:val="NoSpacing"/>
        <w:jc w:val="both"/>
        <w:rPr>
          <w:rFonts w:eastAsia="Arial" w:cs="Arial"/>
          <w:color w:val="000000"/>
        </w:rPr>
      </w:pPr>
    </w:p>
    <w:p w14:paraId="4740C44D" w14:textId="77777777" w:rsidR="00084493" w:rsidRDefault="00084493" w:rsidP="00BD50F6">
      <w:pPr>
        <w:jc w:val="both"/>
        <w:rPr>
          <w:sz w:val="20"/>
        </w:rPr>
      </w:pPr>
    </w:p>
    <w:p w14:paraId="3268E37A" w14:textId="77777777" w:rsidR="00084493" w:rsidRPr="007C1D0E" w:rsidRDefault="00084493" w:rsidP="00BD50F6">
      <w:pPr>
        <w:jc w:val="both"/>
        <w:rPr>
          <w:sz w:val="20"/>
        </w:rPr>
      </w:pPr>
    </w:p>
    <w:p w14:paraId="292671B7" w14:textId="49BCCF2F" w:rsidR="00D25CCC" w:rsidRDefault="00D25CCC" w:rsidP="004A6E7C">
      <w:pPr>
        <w:pStyle w:val="ListParagraph"/>
        <w:numPr>
          <w:ilvl w:val="0"/>
          <w:numId w:val="27"/>
        </w:numPr>
        <w:ind w:left="680" w:hanging="680"/>
        <w:rPr>
          <w:rStyle w:val="MainHeadingChar"/>
          <w:rFonts w:eastAsiaTheme="minorHAnsi"/>
          <w:color w:val="021D49"/>
        </w:rPr>
      </w:pPr>
      <w:r w:rsidRPr="000A40D1">
        <w:rPr>
          <w:rStyle w:val="MainHeadingChar"/>
          <w:rFonts w:eastAsiaTheme="minorHAnsi"/>
          <w:color w:val="021D49"/>
        </w:rPr>
        <w:lastRenderedPageBreak/>
        <w:t>Investment Thesis</w:t>
      </w:r>
    </w:p>
    <w:p w14:paraId="6B652387" w14:textId="77777777" w:rsidR="005D3EAF" w:rsidRPr="000A40D1" w:rsidRDefault="005D3EAF" w:rsidP="005D3EAF">
      <w:pPr>
        <w:pStyle w:val="ListParagraph"/>
        <w:ind w:left="680"/>
        <w:rPr>
          <w:rStyle w:val="MainHeadingChar"/>
          <w:rFonts w:eastAsiaTheme="minorHAnsi"/>
          <w:color w:val="021D49"/>
        </w:rPr>
      </w:pPr>
    </w:p>
    <w:p w14:paraId="44CA589D" w14:textId="5DF55E10" w:rsidR="00254851" w:rsidRPr="00D55032" w:rsidRDefault="00254851" w:rsidP="006F0578">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 xml:space="preserve">Transaction costs </w:t>
      </w:r>
    </w:p>
    <w:p w14:paraId="54BAC5E9" w14:textId="77777777" w:rsidR="00627179" w:rsidRDefault="00627179" w:rsidP="00BD50F6">
      <w:pPr>
        <w:jc w:val="both"/>
        <w:rPr>
          <w:i/>
          <w:color w:val="FF0000"/>
          <w:sz w:val="20"/>
          <w:szCs w:val="20"/>
        </w:rPr>
      </w:pPr>
    </w:p>
    <w:p w14:paraId="41BFB500" w14:textId="56DD9FFF" w:rsidR="00627179" w:rsidRDefault="00C9769C" w:rsidP="00BD50F6">
      <w:pPr>
        <w:jc w:val="both"/>
        <w:rPr>
          <w:i/>
          <w:color w:val="FF0000"/>
          <w:sz w:val="20"/>
          <w:szCs w:val="20"/>
        </w:rPr>
      </w:pPr>
      <w:r w:rsidRPr="00C9769C">
        <w:rPr>
          <w:noProof/>
        </w:rPr>
        <w:drawing>
          <wp:inline distT="0" distB="0" distL="0" distR="0" wp14:anchorId="3028D6E1" wp14:editId="5A7B79FC">
            <wp:extent cx="1916076" cy="4619708"/>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185" cy="4622382"/>
                    </a:xfrm>
                    <a:prstGeom prst="rect">
                      <a:avLst/>
                    </a:prstGeom>
                    <a:noFill/>
                    <a:ln>
                      <a:noFill/>
                    </a:ln>
                  </pic:spPr>
                </pic:pic>
              </a:graphicData>
            </a:graphic>
          </wp:inline>
        </w:drawing>
      </w:r>
    </w:p>
    <w:p w14:paraId="0BBABABA" w14:textId="77777777" w:rsidR="00627179" w:rsidRDefault="00627179" w:rsidP="00BD50F6">
      <w:pPr>
        <w:jc w:val="both"/>
        <w:rPr>
          <w:ins w:id="219" w:author="Will Johnson" w:date="2023-09-01T16:56:00Z"/>
          <w:i/>
          <w:color w:val="FF0000"/>
          <w:sz w:val="20"/>
          <w:szCs w:val="20"/>
        </w:rPr>
      </w:pPr>
    </w:p>
    <w:p w14:paraId="60F3D83F" w14:textId="66991892" w:rsidR="00C1775D" w:rsidRPr="000D64EB" w:rsidRDefault="00AE7782" w:rsidP="00BD50F6">
      <w:pPr>
        <w:jc w:val="both"/>
        <w:rPr>
          <w:i/>
          <w:sz w:val="20"/>
          <w:szCs w:val="20"/>
          <w:lang w:eastAsia="ja-JP"/>
          <w:rPrChange w:id="220" w:author="Will Johnson" w:date="2023-09-01T17:24:00Z">
            <w:rPr>
              <w:i/>
              <w:color w:val="FF0000"/>
              <w:sz w:val="20"/>
              <w:szCs w:val="20"/>
              <w:lang w:eastAsia="ja-JP"/>
            </w:rPr>
          </w:rPrChange>
        </w:rPr>
      </w:pPr>
      <w:ins w:id="221" w:author="Will Johnson" w:date="2023-09-01T16:56:00Z">
        <w:r w:rsidRPr="000D64EB">
          <w:rPr>
            <w:i/>
            <w:sz w:val="20"/>
            <w:szCs w:val="20"/>
            <w:lang w:eastAsia="ja-JP"/>
            <w:rPrChange w:id="222" w:author="Will Johnson" w:date="2023-09-01T17:24:00Z">
              <w:rPr>
                <w:i/>
                <w:color w:val="FF0000"/>
                <w:sz w:val="20"/>
                <w:szCs w:val="20"/>
                <w:lang w:eastAsia="ja-JP"/>
              </w:rPr>
            </w:rPrChange>
          </w:rPr>
          <w:t xml:space="preserve">Under the assumption the asset closes into the APAC2 TMK, the existing holding structure under </w:t>
        </w:r>
        <w:proofErr w:type="spellStart"/>
        <w:r w:rsidRPr="000D64EB">
          <w:rPr>
            <w:i/>
            <w:sz w:val="20"/>
            <w:szCs w:val="20"/>
            <w:lang w:eastAsia="ja-JP"/>
            <w:rPrChange w:id="223" w:author="Will Johnson" w:date="2023-09-01T17:24:00Z">
              <w:rPr>
                <w:i/>
                <w:color w:val="FF0000"/>
                <w:sz w:val="20"/>
                <w:szCs w:val="20"/>
                <w:lang w:eastAsia="ja-JP"/>
              </w:rPr>
            </w:rPrChange>
          </w:rPr>
          <w:t>Aozora</w:t>
        </w:r>
        <w:proofErr w:type="spellEnd"/>
        <w:r w:rsidRPr="000D64EB">
          <w:rPr>
            <w:i/>
            <w:sz w:val="20"/>
            <w:szCs w:val="20"/>
            <w:lang w:eastAsia="ja-JP"/>
            <w:rPrChange w:id="224" w:author="Will Johnson" w:date="2023-09-01T17:24:00Z">
              <w:rPr>
                <w:i/>
                <w:color w:val="FF0000"/>
                <w:sz w:val="20"/>
                <w:szCs w:val="20"/>
                <w:lang w:eastAsia="ja-JP"/>
              </w:rPr>
            </w:rPrChange>
          </w:rPr>
          <w:t xml:space="preserve"> Bank,</w:t>
        </w:r>
      </w:ins>
      <w:ins w:id="225" w:author="Will Johnson" w:date="2023-09-01T16:57:00Z">
        <w:r w:rsidR="00645656" w:rsidRPr="000D64EB">
          <w:rPr>
            <w:i/>
            <w:sz w:val="20"/>
            <w:szCs w:val="20"/>
            <w:lang w:eastAsia="ja-JP"/>
            <w:rPrChange w:id="226" w:author="Will Johnson" w:date="2023-09-01T17:24:00Z">
              <w:rPr>
                <w:i/>
                <w:color w:val="FF0000"/>
                <w:sz w:val="20"/>
                <w:szCs w:val="20"/>
                <w:lang w:eastAsia="ja-JP"/>
              </w:rPr>
            </w:rPrChange>
          </w:rPr>
          <w:t xml:space="preserve"> set up cost</w:t>
        </w:r>
      </w:ins>
      <w:ins w:id="227" w:author="Will Johnson" w:date="2023-09-01T17:22:00Z">
        <w:r w:rsidR="00F06149" w:rsidRPr="000D64EB">
          <w:rPr>
            <w:i/>
            <w:sz w:val="20"/>
            <w:szCs w:val="20"/>
            <w:lang w:eastAsia="ja-JP"/>
            <w:rPrChange w:id="228" w:author="Will Johnson" w:date="2023-09-01T17:24:00Z">
              <w:rPr>
                <w:i/>
                <w:color w:val="FF0000"/>
                <w:sz w:val="20"/>
                <w:szCs w:val="20"/>
                <w:lang w:eastAsia="ja-JP"/>
              </w:rPr>
            </w:rPrChange>
          </w:rPr>
          <w:t xml:space="preserve"> saving</w:t>
        </w:r>
      </w:ins>
      <w:ins w:id="229" w:author="Will Johnson" w:date="2023-09-01T16:57:00Z">
        <w:r w:rsidR="00645656" w:rsidRPr="000D64EB">
          <w:rPr>
            <w:i/>
            <w:sz w:val="20"/>
            <w:szCs w:val="20"/>
            <w:lang w:eastAsia="ja-JP"/>
            <w:rPrChange w:id="230" w:author="Will Johnson" w:date="2023-09-01T17:24:00Z">
              <w:rPr>
                <w:i/>
                <w:color w:val="FF0000"/>
                <w:sz w:val="20"/>
                <w:szCs w:val="20"/>
                <w:lang w:eastAsia="ja-JP"/>
              </w:rPr>
            </w:rPrChange>
          </w:rPr>
          <w:t xml:space="preserve">s of </w:t>
        </w:r>
        <w:proofErr w:type="gramStart"/>
        <w:r w:rsidR="00645656" w:rsidRPr="000D64EB">
          <w:rPr>
            <w:i/>
            <w:sz w:val="20"/>
            <w:szCs w:val="20"/>
            <w:lang w:eastAsia="ja-JP"/>
            <w:rPrChange w:id="231" w:author="Will Johnson" w:date="2023-09-01T17:24:00Z">
              <w:rPr>
                <w:i/>
                <w:color w:val="FF0000"/>
                <w:sz w:val="20"/>
                <w:szCs w:val="20"/>
                <w:lang w:eastAsia="ja-JP"/>
              </w:rPr>
            </w:rPrChange>
          </w:rPr>
          <w:t>c.JPY</w:t>
        </w:r>
        <w:proofErr w:type="gramEnd"/>
        <w:r w:rsidR="00645656" w:rsidRPr="000D64EB">
          <w:rPr>
            <w:i/>
            <w:sz w:val="20"/>
            <w:szCs w:val="20"/>
            <w:lang w:eastAsia="ja-JP"/>
            <w:rPrChange w:id="232" w:author="Will Johnson" w:date="2023-09-01T17:24:00Z">
              <w:rPr>
                <w:i/>
                <w:color w:val="FF0000"/>
                <w:sz w:val="20"/>
                <w:szCs w:val="20"/>
                <w:lang w:eastAsia="ja-JP"/>
              </w:rPr>
            </w:rPrChange>
          </w:rPr>
          <w:t>1m</w:t>
        </w:r>
      </w:ins>
      <w:ins w:id="233" w:author="Roderic Curtis" w:date="2023-09-01T17:20:00Z">
        <w:r w:rsidR="00925DD7" w:rsidRPr="000D64EB">
          <w:rPr>
            <w:i/>
            <w:sz w:val="20"/>
            <w:szCs w:val="20"/>
            <w:lang w:eastAsia="ja-JP"/>
            <w:rPrChange w:id="234" w:author="Will Johnson" w:date="2023-09-01T17:24:00Z">
              <w:rPr>
                <w:i/>
                <w:color w:val="FF0000"/>
                <w:sz w:val="20"/>
                <w:szCs w:val="20"/>
                <w:lang w:eastAsia="ja-JP"/>
              </w:rPr>
            </w:rPrChange>
          </w:rPr>
          <w:t>n</w:t>
        </w:r>
      </w:ins>
      <w:ins w:id="235" w:author="Will Johnson" w:date="2023-09-01T16:57:00Z">
        <w:del w:id="236" w:author="Roderic Curtis" w:date="2023-09-01T17:20:00Z">
          <w:r w:rsidR="00645656" w:rsidRPr="000D64EB" w:rsidDel="00925DD7">
            <w:rPr>
              <w:i/>
              <w:sz w:val="20"/>
              <w:szCs w:val="20"/>
              <w:lang w:eastAsia="ja-JP"/>
              <w:rPrChange w:id="237" w:author="Will Johnson" w:date="2023-09-01T17:24:00Z">
                <w:rPr>
                  <w:i/>
                  <w:color w:val="FF0000"/>
                  <w:sz w:val="20"/>
                  <w:szCs w:val="20"/>
                  <w:lang w:eastAsia="ja-JP"/>
                </w:rPr>
              </w:rPrChange>
            </w:rPr>
            <w:delText>m</w:delText>
          </w:r>
        </w:del>
        <w:r w:rsidR="00CD3E0F" w:rsidRPr="000D64EB">
          <w:rPr>
            <w:i/>
            <w:sz w:val="20"/>
            <w:szCs w:val="20"/>
            <w:lang w:eastAsia="ja-JP"/>
            <w:rPrChange w:id="238" w:author="Will Johnson" w:date="2023-09-01T17:24:00Z">
              <w:rPr>
                <w:i/>
                <w:color w:val="FF0000"/>
                <w:sz w:val="20"/>
                <w:szCs w:val="20"/>
                <w:lang w:eastAsia="ja-JP"/>
              </w:rPr>
            </w:rPrChange>
          </w:rPr>
          <w:t xml:space="preserve"> can be expected, along with</w:t>
        </w:r>
        <w:r w:rsidR="003653C9" w:rsidRPr="000D64EB">
          <w:rPr>
            <w:i/>
            <w:sz w:val="20"/>
            <w:szCs w:val="20"/>
            <w:lang w:eastAsia="ja-JP"/>
            <w:rPrChange w:id="239" w:author="Will Johnson" w:date="2023-09-01T17:24:00Z">
              <w:rPr>
                <w:i/>
                <w:color w:val="FF0000"/>
                <w:sz w:val="20"/>
                <w:szCs w:val="20"/>
                <w:lang w:eastAsia="ja-JP"/>
              </w:rPr>
            </w:rPrChange>
          </w:rPr>
          <w:t xml:space="preserve"> </w:t>
        </w:r>
        <w:r w:rsidR="001811A6" w:rsidRPr="000D64EB">
          <w:rPr>
            <w:i/>
            <w:sz w:val="20"/>
            <w:szCs w:val="20"/>
            <w:lang w:eastAsia="ja-JP"/>
            <w:rPrChange w:id="240" w:author="Will Johnson" w:date="2023-09-01T17:24:00Z">
              <w:rPr>
                <w:i/>
                <w:color w:val="FF0000"/>
                <w:sz w:val="20"/>
                <w:szCs w:val="20"/>
                <w:lang w:eastAsia="ja-JP"/>
              </w:rPr>
            </w:rPrChange>
          </w:rPr>
          <w:t xml:space="preserve">SPC </w:t>
        </w:r>
      </w:ins>
      <w:ins w:id="241" w:author="Will Johnson" w:date="2023-09-01T17:00:00Z">
        <w:r w:rsidR="000F7818" w:rsidRPr="000D64EB">
          <w:rPr>
            <w:i/>
            <w:sz w:val="20"/>
            <w:szCs w:val="20"/>
            <w:lang w:eastAsia="ja-JP"/>
            <w:rPrChange w:id="242" w:author="Will Johnson" w:date="2023-09-01T17:24:00Z">
              <w:rPr>
                <w:i/>
                <w:color w:val="FF0000"/>
                <w:sz w:val="20"/>
                <w:szCs w:val="20"/>
                <w:lang w:eastAsia="ja-JP"/>
              </w:rPr>
            </w:rPrChange>
          </w:rPr>
          <w:t xml:space="preserve">OPEX </w:t>
        </w:r>
      </w:ins>
      <w:ins w:id="243" w:author="Will Johnson" w:date="2023-09-01T17:27:00Z">
        <w:r w:rsidR="008D0934">
          <w:rPr>
            <w:i/>
            <w:sz w:val="20"/>
            <w:szCs w:val="20"/>
            <w:lang w:eastAsia="ja-JP"/>
          </w:rPr>
          <w:t>efficiencies</w:t>
        </w:r>
      </w:ins>
      <w:ins w:id="244" w:author="Will Johnson" w:date="2023-09-01T17:00:00Z">
        <w:r w:rsidR="00952EEC" w:rsidRPr="000D64EB">
          <w:rPr>
            <w:i/>
            <w:sz w:val="20"/>
            <w:szCs w:val="20"/>
            <w:lang w:eastAsia="ja-JP"/>
            <w:rPrChange w:id="245" w:author="Will Johnson" w:date="2023-09-01T17:24:00Z">
              <w:rPr>
                <w:i/>
                <w:color w:val="FF0000"/>
                <w:sz w:val="20"/>
                <w:szCs w:val="20"/>
                <w:lang w:eastAsia="ja-JP"/>
              </w:rPr>
            </w:rPrChange>
          </w:rPr>
          <w:t xml:space="preserve"> with the </w:t>
        </w:r>
        <w:r w:rsidR="00740334" w:rsidRPr="000D64EB">
          <w:rPr>
            <w:i/>
            <w:sz w:val="20"/>
            <w:szCs w:val="20"/>
            <w:lang w:eastAsia="ja-JP"/>
            <w:rPrChange w:id="246" w:author="Will Johnson" w:date="2023-09-01T17:24:00Z">
              <w:rPr>
                <w:i/>
                <w:color w:val="FF0000"/>
                <w:sz w:val="20"/>
                <w:szCs w:val="20"/>
                <w:lang w:eastAsia="ja-JP"/>
              </w:rPr>
            </w:rPrChange>
          </w:rPr>
          <w:t>entity holding three assets (</w:t>
        </w:r>
      </w:ins>
      <w:ins w:id="247" w:author="Will Johnson" w:date="2023-09-01T17:01:00Z">
        <w:r w:rsidR="007B0813" w:rsidRPr="000D64EB">
          <w:rPr>
            <w:i/>
            <w:sz w:val="20"/>
            <w:szCs w:val="20"/>
            <w:lang w:eastAsia="ja-JP"/>
            <w:rPrChange w:id="248" w:author="Will Johnson" w:date="2023-09-01T17:24:00Z">
              <w:rPr>
                <w:i/>
                <w:color w:val="FF0000"/>
                <w:sz w:val="20"/>
                <w:szCs w:val="20"/>
                <w:lang w:eastAsia="ja-JP"/>
              </w:rPr>
            </w:rPrChange>
          </w:rPr>
          <w:t>i</w:t>
        </w:r>
      </w:ins>
      <w:ins w:id="249" w:author="Will Johnson" w:date="2023-09-01T17:26:00Z">
        <w:r w:rsidR="00F8571B">
          <w:rPr>
            <w:i/>
            <w:sz w:val="20"/>
            <w:szCs w:val="20"/>
            <w:lang w:eastAsia="ja-JP"/>
          </w:rPr>
          <w:t>ncluding</w:t>
        </w:r>
      </w:ins>
      <w:ins w:id="250" w:author="Will Johnson" w:date="2023-09-01T17:01:00Z">
        <w:r w:rsidR="007B0813" w:rsidRPr="000D64EB">
          <w:rPr>
            <w:i/>
            <w:sz w:val="20"/>
            <w:szCs w:val="20"/>
            <w:lang w:eastAsia="ja-JP"/>
            <w:rPrChange w:id="251" w:author="Will Johnson" w:date="2023-09-01T17:24:00Z">
              <w:rPr>
                <w:i/>
                <w:color w:val="FF0000"/>
                <w:sz w:val="20"/>
                <w:szCs w:val="20"/>
                <w:lang w:eastAsia="ja-JP"/>
              </w:rPr>
            </w:rPrChange>
          </w:rPr>
          <w:t xml:space="preserve"> </w:t>
        </w:r>
      </w:ins>
      <w:ins w:id="252" w:author="Roderic Curtis" w:date="2023-09-01T17:23:00Z">
        <w:r w:rsidR="00F2045B" w:rsidRPr="000D64EB">
          <w:rPr>
            <w:i/>
            <w:sz w:val="20"/>
            <w:szCs w:val="20"/>
            <w:lang w:eastAsia="ja-JP"/>
            <w:rPrChange w:id="253" w:author="Will Johnson" w:date="2023-09-01T17:24:00Z">
              <w:rPr>
                <w:i/>
                <w:color w:val="FF0000"/>
                <w:sz w:val="20"/>
                <w:szCs w:val="20"/>
                <w:lang w:eastAsia="ja-JP"/>
              </w:rPr>
            </w:rPrChange>
          </w:rPr>
          <w:t>P</w:t>
        </w:r>
      </w:ins>
      <w:ins w:id="254" w:author="Will Johnson" w:date="2023-09-01T17:01:00Z">
        <w:del w:id="255" w:author="Roderic Curtis" w:date="2023-09-01T17:23:00Z">
          <w:r w:rsidR="007B0813" w:rsidRPr="000D64EB">
            <w:rPr>
              <w:i/>
              <w:sz w:val="20"/>
              <w:szCs w:val="20"/>
              <w:lang w:eastAsia="ja-JP"/>
              <w:rPrChange w:id="256" w:author="Will Johnson" w:date="2023-09-01T17:24:00Z">
                <w:rPr>
                  <w:i/>
                  <w:color w:val="FF0000"/>
                  <w:sz w:val="20"/>
                  <w:szCs w:val="20"/>
                  <w:lang w:eastAsia="ja-JP"/>
                </w:rPr>
              </w:rPrChange>
            </w:rPr>
            <w:delText>p</w:delText>
          </w:r>
        </w:del>
        <w:r w:rsidR="007B0813" w:rsidRPr="000D64EB">
          <w:rPr>
            <w:i/>
            <w:sz w:val="20"/>
            <w:szCs w:val="20"/>
            <w:lang w:eastAsia="ja-JP"/>
            <w:rPrChange w:id="257" w:author="Will Johnson" w:date="2023-09-01T17:24:00Z">
              <w:rPr>
                <w:i/>
                <w:color w:val="FF0000"/>
                <w:sz w:val="20"/>
                <w:szCs w:val="20"/>
                <w:lang w:eastAsia="ja-JP"/>
              </w:rPr>
            </w:rPrChange>
          </w:rPr>
          <w:t xml:space="preserve">rojects </w:t>
        </w:r>
        <w:proofErr w:type="spellStart"/>
        <w:r w:rsidR="007B0813" w:rsidRPr="000D64EB">
          <w:rPr>
            <w:i/>
            <w:sz w:val="20"/>
            <w:szCs w:val="20"/>
            <w:lang w:eastAsia="ja-JP"/>
            <w:rPrChange w:id="258" w:author="Will Johnson" w:date="2023-09-01T17:24:00Z">
              <w:rPr>
                <w:i/>
                <w:color w:val="FF0000"/>
                <w:sz w:val="20"/>
                <w:szCs w:val="20"/>
                <w:lang w:eastAsia="ja-JP"/>
              </w:rPr>
            </w:rPrChange>
          </w:rPr>
          <w:t>Kitasaiwai</w:t>
        </w:r>
        <w:proofErr w:type="spellEnd"/>
        <w:r w:rsidR="007B0813" w:rsidRPr="000D64EB">
          <w:rPr>
            <w:i/>
            <w:sz w:val="20"/>
            <w:szCs w:val="20"/>
            <w:lang w:eastAsia="ja-JP"/>
            <w:rPrChange w:id="259" w:author="Will Johnson" w:date="2023-09-01T17:24:00Z">
              <w:rPr>
                <w:i/>
                <w:color w:val="FF0000"/>
                <w:sz w:val="20"/>
                <w:szCs w:val="20"/>
                <w:lang w:eastAsia="ja-JP"/>
              </w:rPr>
            </w:rPrChange>
          </w:rPr>
          <w:t xml:space="preserve"> and Nishi </w:t>
        </w:r>
        <w:proofErr w:type="spellStart"/>
        <w:r w:rsidR="007B0813" w:rsidRPr="000D64EB">
          <w:rPr>
            <w:i/>
            <w:sz w:val="20"/>
            <w:szCs w:val="20"/>
            <w:lang w:eastAsia="ja-JP"/>
            <w:rPrChange w:id="260" w:author="Will Johnson" w:date="2023-09-01T17:24:00Z">
              <w:rPr>
                <w:i/>
                <w:color w:val="FF0000"/>
                <w:sz w:val="20"/>
                <w:szCs w:val="20"/>
                <w:lang w:eastAsia="ja-JP"/>
              </w:rPr>
            </w:rPrChange>
          </w:rPr>
          <w:t>Gotanta</w:t>
        </w:r>
        <w:proofErr w:type="spellEnd"/>
        <w:r w:rsidR="007B0813" w:rsidRPr="000D64EB">
          <w:rPr>
            <w:i/>
            <w:sz w:val="20"/>
            <w:szCs w:val="20"/>
            <w:lang w:eastAsia="ja-JP"/>
            <w:rPrChange w:id="261" w:author="Will Johnson" w:date="2023-09-01T17:24:00Z">
              <w:rPr>
                <w:i/>
                <w:color w:val="FF0000"/>
                <w:sz w:val="20"/>
                <w:szCs w:val="20"/>
                <w:lang w:eastAsia="ja-JP"/>
              </w:rPr>
            </w:rPrChange>
          </w:rPr>
          <w:t>).</w:t>
        </w:r>
      </w:ins>
    </w:p>
    <w:p w14:paraId="752B8D02" w14:textId="77777777" w:rsidR="00254851" w:rsidRPr="007C1D0E" w:rsidRDefault="00254851" w:rsidP="00254851">
      <w:pPr>
        <w:rPr>
          <w:sz w:val="20"/>
        </w:rPr>
      </w:pPr>
    </w:p>
    <w:p w14:paraId="22CD7E97" w14:textId="398CD225" w:rsidR="00254851" w:rsidRDefault="00254851" w:rsidP="006F0578">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Financial appraisal</w:t>
      </w:r>
    </w:p>
    <w:p w14:paraId="6A66A935" w14:textId="77777777" w:rsidR="005D3EAF" w:rsidRPr="00D55032" w:rsidRDefault="005D3EAF" w:rsidP="005D3EAF">
      <w:pPr>
        <w:pStyle w:val="ListParagraph"/>
        <w:ind w:left="680"/>
        <w:rPr>
          <w:rStyle w:val="MainHeadingChar"/>
          <w:rFonts w:eastAsiaTheme="minorHAnsi"/>
          <w:sz w:val="24"/>
          <w:szCs w:val="22"/>
        </w:rPr>
      </w:pPr>
    </w:p>
    <w:p w14:paraId="407E256C" w14:textId="54861E3E"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Base Case Asset level appraisal</w:t>
      </w:r>
    </w:p>
    <w:p w14:paraId="426E6D69" w14:textId="77777777" w:rsidR="00254851" w:rsidRPr="006D7375" w:rsidRDefault="00254851" w:rsidP="00BD50F6">
      <w:pPr>
        <w:jc w:val="both"/>
        <w:rPr>
          <w:i/>
          <w:color w:val="FF0000"/>
          <w:sz w:val="20"/>
        </w:rPr>
      </w:pPr>
    </w:p>
    <w:p w14:paraId="412ED458" w14:textId="77777777" w:rsidR="000329E1" w:rsidRPr="00BA014C" w:rsidRDefault="000329E1" w:rsidP="000329E1">
      <w:pPr>
        <w:numPr>
          <w:ilvl w:val="0"/>
          <w:numId w:val="4"/>
        </w:numPr>
        <w:ind w:left="567" w:hanging="567"/>
        <w:jc w:val="both"/>
        <w:rPr>
          <w:rFonts w:cs="Arial"/>
          <w:i/>
          <w:sz w:val="20"/>
        </w:rPr>
      </w:pPr>
      <w:r w:rsidRPr="00BA014C">
        <w:rPr>
          <w:rFonts w:cs="Arial"/>
          <w:i/>
          <w:sz w:val="20"/>
        </w:rPr>
        <w:t xml:space="preserve">Hold period: 48 </w:t>
      </w:r>
      <w:proofErr w:type="gramStart"/>
      <w:r w:rsidRPr="00BA014C">
        <w:rPr>
          <w:rFonts w:cs="Arial"/>
          <w:i/>
          <w:sz w:val="20"/>
        </w:rPr>
        <w:t>months</w:t>
      </w:r>
      <w:proofErr w:type="gramEnd"/>
      <w:r w:rsidRPr="00BA014C">
        <w:rPr>
          <w:rFonts w:cs="Arial"/>
          <w:i/>
          <w:sz w:val="20"/>
        </w:rPr>
        <w:t xml:space="preserve"> </w:t>
      </w:r>
    </w:p>
    <w:p w14:paraId="3C9503D8" w14:textId="6C1DD163" w:rsidR="000329E1" w:rsidRPr="00BA014C" w:rsidRDefault="000329E1" w:rsidP="000329E1">
      <w:pPr>
        <w:numPr>
          <w:ilvl w:val="0"/>
          <w:numId w:val="4"/>
        </w:numPr>
        <w:ind w:left="567" w:hanging="567"/>
        <w:jc w:val="both"/>
        <w:rPr>
          <w:rFonts w:cs="Arial"/>
          <w:i/>
          <w:sz w:val="20"/>
        </w:rPr>
      </w:pPr>
      <w:r w:rsidRPr="00BA014C">
        <w:rPr>
          <w:rFonts w:cs="Arial"/>
          <w:i/>
          <w:sz w:val="20"/>
        </w:rPr>
        <w:t xml:space="preserve">Rental growth: </w:t>
      </w:r>
      <w:r>
        <w:rPr>
          <w:rFonts w:cs="Arial"/>
          <w:i/>
          <w:sz w:val="20"/>
        </w:rPr>
        <w:t>0%</w:t>
      </w:r>
      <w:r w:rsidR="003E7580">
        <w:rPr>
          <w:rFonts w:cs="Arial"/>
          <w:i/>
          <w:sz w:val="20"/>
        </w:rPr>
        <w:t xml:space="preserve"> (base-case)</w:t>
      </w:r>
    </w:p>
    <w:p w14:paraId="3BC14112" w14:textId="790A9694" w:rsidR="000329E1" w:rsidRPr="00CB1C40" w:rsidRDefault="000329E1" w:rsidP="000329E1">
      <w:pPr>
        <w:numPr>
          <w:ilvl w:val="0"/>
          <w:numId w:val="4"/>
        </w:numPr>
        <w:ind w:left="567" w:hanging="567"/>
        <w:jc w:val="both"/>
        <w:rPr>
          <w:rFonts w:cs="Arial"/>
          <w:i/>
          <w:sz w:val="20"/>
        </w:rPr>
      </w:pPr>
      <w:r w:rsidRPr="009274E9">
        <w:rPr>
          <w:rFonts w:cs="Arial"/>
          <w:i/>
          <w:sz w:val="20"/>
        </w:rPr>
        <w:t>Property management costs</w:t>
      </w:r>
      <w:r w:rsidRPr="00CB1C40">
        <w:rPr>
          <w:rFonts w:cs="Arial"/>
          <w:i/>
          <w:sz w:val="20"/>
        </w:rPr>
        <w:t xml:space="preserve">: </w:t>
      </w:r>
      <w:r w:rsidR="0029297C" w:rsidRPr="00CB1C40">
        <w:rPr>
          <w:rFonts w:cs="Arial"/>
          <w:i/>
          <w:sz w:val="20"/>
        </w:rPr>
        <w:t>0</w:t>
      </w:r>
      <w:r w:rsidRPr="00CB1C40">
        <w:rPr>
          <w:rFonts w:cs="Arial"/>
          <w:i/>
          <w:sz w:val="20"/>
        </w:rPr>
        <w:t>.</w:t>
      </w:r>
      <w:r w:rsidR="009274E9" w:rsidRPr="00B008A6">
        <w:rPr>
          <w:rFonts w:cs="Arial"/>
          <w:i/>
          <w:sz w:val="20"/>
        </w:rPr>
        <w:t>7</w:t>
      </w:r>
      <w:r w:rsidRPr="00CB1C40">
        <w:rPr>
          <w:rFonts w:cs="Arial"/>
          <w:i/>
          <w:sz w:val="20"/>
        </w:rPr>
        <w:t>% of property income</w:t>
      </w:r>
    </w:p>
    <w:p w14:paraId="56D78DAD" w14:textId="77777777" w:rsidR="000329E1" w:rsidRPr="00CB1C40" w:rsidRDefault="000329E1" w:rsidP="000329E1">
      <w:pPr>
        <w:numPr>
          <w:ilvl w:val="0"/>
          <w:numId w:val="4"/>
        </w:numPr>
        <w:ind w:left="567" w:hanging="567"/>
        <w:jc w:val="both"/>
        <w:rPr>
          <w:rFonts w:cs="Arial"/>
          <w:i/>
          <w:sz w:val="20"/>
        </w:rPr>
      </w:pPr>
      <w:r w:rsidRPr="00CB1C40">
        <w:rPr>
          <w:rFonts w:cs="Arial"/>
          <w:i/>
          <w:sz w:val="20"/>
        </w:rPr>
        <w:t>Principal non-</w:t>
      </w:r>
      <w:proofErr w:type="spellStart"/>
      <w:r w:rsidRPr="00CB1C40">
        <w:rPr>
          <w:rFonts w:cs="Arial"/>
          <w:i/>
          <w:sz w:val="20"/>
        </w:rPr>
        <w:t>recoverables</w:t>
      </w:r>
      <w:proofErr w:type="spellEnd"/>
      <w:r w:rsidRPr="00CB1C40">
        <w:rPr>
          <w:rFonts w:cs="Arial"/>
          <w:i/>
          <w:sz w:val="20"/>
        </w:rPr>
        <w:t>: legal fee; appraisal and engineering reports – see Transaction costs for details.</w:t>
      </w:r>
    </w:p>
    <w:p w14:paraId="2662F9B2" w14:textId="0BA56CA4" w:rsidR="000329E1" w:rsidRPr="00CB1C40" w:rsidRDefault="000329E1" w:rsidP="000329E1">
      <w:pPr>
        <w:numPr>
          <w:ilvl w:val="0"/>
          <w:numId w:val="4"/>
        </w:numPr>
        <w:ind w:left="567" w:hanging="567"/>
        <w:jc w:val="both"/>
        <w:rPr>
          <w:rFonts w:cs="Arial"/>
          <w:i/>
          <w:sz w:val="20"/>
        </w:rPr>
      </w:pPr>
      <w:r w:rsidRPr="00CB1C40">
        <w:rPr>
          <w:rFonts w:cs="Arial"/>
          <w:i/>
          <w:sz w:val="20"/>
        </w:rPr>
        <w:t>Exit NOI cap rate: 3.</w:t>
      </w:r>
      <w:r w:rsidR="0029297C" w:rsidRPr="00CB1C40">
        <w:rPr>
          <w:rFonts w:cs="Arial"/>
          <w:i/>
          <w:sz w:val="20"/>
        </w:rPr>
        <w:t>8</w:t>
      </w:r>
      <w:r w:rsidRPr="00CB1C40">
        <w:rPr>
          <w:rFonts w:cs="Arial"/>
          <w:i/>
          <w:sz w:val="20"/>
        </w:rPr>
        <w:t xml:space="preserve">% </w:t>
      </w:r>
    </w:p>
    <w:p w14:paraId="35148DA2" w14:textId="47F4D64D" w:rsidR="002C72A7" w:rsidRPr="00CB1C40" w:rsidRDefault="002C72A7" w:rsidP="002C72A7">
      <w:pPr>
        <w:numPr>
          <w:ilvl w:val="0"/>
          <w:numId w:val="4"/>
        </w:numPr>
        <w:ind w:left="567" w:hanging="567"/>
        <w:jc w:val="both"/>
        <w:rPr>
          <w:rFonts w:cs="Arial"/>
          <w:i/>
          <w:sz w:val="20"/>
        </w:rPr>
      </w:pPr>
      <w:r w:rsidRPr="00CB1C40">
        <w:rPr>
          <w:rFonts w:cs="Arial"/>
          <w:i/>
          <w:sz w:val="20"/>
        </w:rPr>
        <w:t xml:space="preserve">Running Yield to Equity: </w:t>
      </w:r>
      <w:r w:rsidR="00D248C3" w:rsidRPr="00CB1C40">
        <w:rPr>
          <w:rFonts w:cs="Arial"/>
          <w:i/>
          <w:sz w:val="20"/>
        </w:rPr>
        <w:t>6.</w:t>
      </w:r>
      <w:r w:rsidR="00E44179" w:rsidRPr="00B008A6">
        <w:rPr>
          <w:rFonts w:cs="Arial"/>
          <w:i/>
          <w:sz w:val="20"/>
        </w:rPr>
        <w:t>5</w:t>
      </w:r>
      <w:r w:rsidR="00D248C3" w:rsidRPr="00CB1C40">
        <w:rPr>
          <w:rFonts w:cs="Arial"/>
          <w:i/>
          <w:sz w:val="20"/>
        </w:rPr>
        <w:t>6</w:t>
      </w:r>
      <w:r w:rsidRPr="00CB1C40">
        <w:rPr>
          <w:rFonts w:cs="Arial"/>
          <w:i/>
          <w:sz w:val="20"/>
        </w:rPr>
        <w:t xml:space="preserve">% (asset level, </w:t>
      </w:r>
      <w:proofErr w:type="spellStart"/>
      <w:r w:rsidRPr="00CB1C40">
        <w:rPr>
          <w:rFonts w:cs="Arial"/>
          <w:i/>
          <w:sz w:val="20"/>
        </w:rPr>
        <w:t>post tax</w:t>
      </w:r>
      <w:proofErr w:type="spellEnd"/>
      <w:r w:rsidR="00D248C3" w:rsidRPr="00CB1C40">
        <w:rPr>
          <w:rFonts w:cs="Arial"/>
          <w:i/>
          <w:sz w:val="20"/>
        </w:rPr>
        <w:t>, pre-onshore AM fees</w:t>
      </w:r>
      <w:r w:rsidRPr="00CB1C40">
        <w:rPr>
          <w:rFonts w:cs="Arial"/>
          <w:i/>
          <w:sz w:val="20"/>
        </w:rPr>
        <w:t>)</w:t>
      </w:r>
    </w:p>
    <w:p w14:paraId="4EA326CF" w14:textId="167543F5" w:rsidR="000329E1" w:rsidRPr="00CB1C40" w:rsidRDefault="000329E1" w:rsidP="000329E1">
      <w:pPr>
        <w:numPr>
          <w:ilvl w:val="0"/>
          <w:numId w:val="4"/>
        </w:numPr>
        <w:ind w:left="567" w:hanging="567"/>
        <w:jc w:val="both"/>
        <w:rPr>
          <w:rFonts w:cs="Arial"/>
          <w:i/>
          <w:sz w:val="20"/>
        </w:rPr>
      </w:pPr>
      <w:r w:rsidRPr="00CB1C40">
        <w:rPr>
          <w:rFonts w:cs="Arial"/>
          <w:i/>
          <w:sz w:val="20"/>
        </w:rPr>
        <w:t>Levered Asset-level IRR after W/H tax: 1</w:t>
      </w:r>
      <w:r w:rsidR="0017121D" w:rsidRPr="00CB1C40">
        <w:rPr>
          <w:rFonts w:cs="Arial"/>
          <w:i/>
          <w:sz w:val="20"/>
        </w:rPr>
        <w:t>4.</w:t>
      </w:r>
      <w:r w:rsidR="008672E3" w:rsidRPr="00B008A6">
        <w:rPr>
          <w:rFonts w:cs="Arial"/>
          <w:i/>
          <w:sz w:val="20"/>
        </w:rPr>
        <w:t>20</w:t>
      </w:r>
      <w:r w:rsidRPr="00CB1C40">
        <w:rPr>
          <w:rFonts w:cs="Arial"/>
          <w:i/>
          <w:sz w:val="20"/>
        </w:rPr>
        <w:t>%</w:t>
      </w:r>
      <w:r w:rsidR="00A16726" w:rsidRPr="00CB1C40">
        <w:rPr>
          <w:rFonts w:cs="Arial"/>
          <w:i/>
          <w:sz w:val="20"/>
        </w:rPr>
        <w:t xml:space="preserve"> </w:t>
      </w:r>
      <w:r w:rsidR="00CC220B" w:rsidRPr="00CB1C40">
        <w:rPr>
          <w:rFonts w:cs="Arial"/>
          <w:i/>
          <w:sz w:val="20"/>
        </w:rPr>
        <w:t>(</w:t>
      </w:r>
      <w:r w:rsidR="001268A2" w:rsidRPr="00B008A6">
        <w:rPr>
          <w:rFonts w:cs="Arial"/>
          <w:i/>
          <w:sz w:val="20"/>
        </w:rPr>
        <w:t>post-tax</w:t>
      </w:r>
      <w:r w:rsidR="00724481" w:rsidRPr="00B008A6">
        <w:rPr>
          <w:rFonts w:cs="Arial"/>
          <w:i/>
          <w:sz w:val="20"/>
        </w:rPr>
        <w:t xml:space="preserve">, </w:t>
      </w:r>
      <w:r w:rsidR="00CC220B" w:rsidRPr="00CB1C40">
        <w:rPr>
          <w:rFonts w:cs="Arial"/>
          <w:i/>
          <w:sz w:val="20"/>
        </w:rPr>
        <w:t>pre-onshore AM fees)</w:t>
      </w:r>
    </w:p>
    <w:p w14:paraId="094D0174" w14:textId="77777777" w:rsidR="00254851" w:rsidRPr="00CB1C40" w:rsidRDefault="00254851" w:rsidP="00BD50F6">
      <w:pPr>
        <w:jc w:val="both"/>
        <w:rPr>
          <w:i/>
          <w:color w:val="FF0000"/>
          <w:sz w:val="20"/>
        </w:rPr>
      </w:pPr>
    </w:p>
    <w:p w14:paraId="6A3D83B3" w14:textId="7F927C39" w:rsidR="00254851" w:rsidRPr="00CB1C40" w:rsidRDefault="00254851" w:rsidP="006F0578">
      <w:pPr>
        <w:pStyle w:val="ListParagraph"/>
        <w:numPr>
          <w:ilvl w:val="2"/>
          <w:numId w:val="27"/>
        </w:numPr>
        <w:ind w:left="680" w:hanging="680"/>
        <w:rPr>
          <w:rStyle w:val="MainHeadingChar"/>
          <w:rFonts w:eastAsiaTheme="minorHAnsi"/>
          <w:i/>
          <w:iCs/>
          <w:sz w:val="20"/>
          <w:szCs w:val="18"/>
        </w:rPr>
      </w:pPr>
      <w:r w:rsidRPr="00CB1C40">
        <w:rPr>
          <w:rStyle w:val="MainHeadingChar"/>
          <w:rFonts w:eastAsiaTheme="minorHAnsi"/>
          <w:i/>
          <w:iCs/>
          <w:sz w:val="20"/>
          <w:szCs w:val="18"/>
        </w:rPr>
        <w:t>Fund level cost appraisal</w:t>
      </w:r>
    </w:p>
    <w:p w14:paraId="54F24B95" w14:textId="77777777" w:rsidR="00254851" w:rsidRPr="00CB1C40" w:rsidRDefault="00254851" w:rsidP="00BD50F6">
      <w:pPr>
        <w:jc w:val="both"/>
        <w:rPr>
          <w:i/>
          <w:color w:val="FF0000"/>
          <w:sz w:val="20"/>
        </w:rPr>
      </w:pPr>
    </w:p>
    <w:p w14:paraId="30F50376" w14:textId="77777777" w:rsidR="00641134" w:rsidRPr="00B008A6" w:rsidRDefault="00641134" w:rsidP="00641134">
      <w:pPr>
        <w:jc w:val="both"/>
        <w:rPr>
          <w:i/>
          <w:sz w:val="20"/>
        </w:rPr>
      </w:pPr>
      <w:r w:rsidRPr="00B008A6">
        <w:rPr>
          <w:i/>
          <w:sz w:val="20"/>
        </w:rPr>
        <w:t xml:space="preserve">Equity multiple at Fund level reflecting equity gross-up for estimated fund costs: </w:t>
      </w:r>
    </w:p>
    <w:p w14:paraId="429280D6" w14:textId="317F395A" w:rsidR="00641134" w:rsidRPr="00B008A6" w:rsidRDefault="00641134" w:rsidP="00B008A6">
      <w:pPr>
        <w:pStyle w:val="ListParagraph"/>
        <w:numPr>
          <w:ilvl w:val="0"/>
          <w:numId w:val="36"/>
        </w:numPr>
        <w:rPr>
          <w:i/>
        </w:rPr>
      </w:pPr>
      <w:r w:rsidRPr="00B008A6">
        <w:rPr>
          <w:i/>
        </w:rPr>
        <w:lastRenderedPageBreak/>
        <w:t>1.</w:t>
      </w:r>
      <w:r w:rsidR="0044453B" w:rsidRPr="00CB1C40">
        <w:rPr>
          <w:i/>
        </w:rPr>
        <w:t>59</w:t>
      </w:r>
      <w:r w:rsidRPr="00B008A6">
        <w:rPr>
          <w:rFonts w:eastAsiaTheme="minorEastAsia"/>
          <w:i/>
        </w:rPr>
        <w:t>x</w:t>
      </w:r>
      <w:r w:rsidRPr="00B008A6">
        <w:rPr>
          <w:i/>
        </w:rPr>
        <w:t xml:space="preserve"> pre-promote</w:t>
      </w:r>
    </w:p>
    <w:p w14:paraId="096569B6" w14:textId="77777777" w:rsidR="00641134" w:rsidRPr="00B008A6" w:rsidRDefault="00641134" w:rsidP="00641134">
      <w:pPr>
        <w:jc w:val="both"/>
        <w:rPr>
          <w:i/>
          <w:sz w:val="20"/>
        </w:rPr>
      </w:pPr>
    </w:p>
    <w:p w14:paraId="12952809" w14:textId="77777777" w:rsidR="00641134" w:rsidRPr="00B008A6" w:rsidRDefault="00641134" w:rsidP="00641134">
      <w:pPr>
        <w:jc w:val="both"/>
        <w:rPr>
          <w:i/>
          <w:sz w:val="20"/>
        </w:rPr>
      </w:pPr>
      <w:r w:rsidRPr="00B008A6">
        <w:rPr>
          <w:i/>
          <w:sz w:val="20"/>
        </w:rPr>
        <w:t>Post-tax Fund level IRR:</w:t>
      </w:r>
    </w:p>
    <w:p w14:paraId="1D680E11" w14:textId="1D6F8418" w:rsidR="004F2A75" w:rsidRPr="00CB1C40" w:rsidRDefault="00641134" w:rsidP="00B008A6">
      <w:pPr>
        <w:pStyle w:val="ListParagraph"/>
        <w:numPr>
          <w:ilvl w:val="0"/>
          <w:numId w:val="36"/>
        </w:numPr>
      </w:pPr>
      <w:r w:rsidRPr="00B008A6">
        <w:rPr>
          <w:i/>
        </w:rPr>
        <w:t>1</w:t>
      </w:r>
      <w:r w:rsidR="00F37C40" w:rsidRPr="00CB1C40">
        <w:rPr>
          <w:i/>
        </w:rPr>
        <w:t>3</w:t>
      </w:r>
      <w:r w:rsidR="0044453B" w:rsidRPr="00CB1C40">
        <w:rPr>
          <w:i/>
        </w:rPr>
        <w:t>.</w:t>
      </w:r>
      <w:r w:rsidR="00F37C40" w:rsidRPr="00CB1C40">
        <w:rPr>
          <w:i/>
        </w:rPr>
        <w:t>09</w:t>
      </w:r>
      <w:r w:rsidRPr="00B008A6">
        <w:rPr>
          <w:i/>
        </w:rPr>
        <w:t>% pre-</w:t>
      </w:r>
      <w:proofErr w:type="gramStart"/>
      <w:r w:rsidRPr="00B008A6">
        <w:rPr>
          <w:i/>
        </w:rPr>
        <w:t>promote</w:t>
      </w:r>
      <w:proofErr w:type="gramEnd"/>
    </w:p>
    <w:p w14:paraId="0B0FDA04" w14:textId="77777777" w:rsidR="004F2A75" w:rsidRPr="00CB1C40" w:rsidRDefault="004F2A75" w:rsidP="00D220E0">
      <w:pPr>
        <w:jc w:val="both"/>
        <w:rPr>
          <w:i/>
          <w:sz w:val="20"/>
        </w:rPr>
      </w:pPr>
    </w:p>
    <w:p w14:paraId="6857C14B" w14:textId="4518B832" w:rsidR="004F2A75" w:rsidRPr="00CB1C40" w:rsidRDefault="004F2A75" w:rsidP="00D220E0">
      <w:pPr>
        <w:jc w:val="both"/>
        <w:rPr>
          <w:i/>
          <w:sz w:val="20"/>
          <w:lang w:eastAsia="ja-JP"/>
        </w:rPr>
      </w:pPr>
      <w:r w:rsidRPr="00CB1C40">
        <w:rPr>
          <w:i/>
          <w:sz w:val="20"/>
          <w:lang w:eastAsia="ja-JP"/>
        </w:rPr>
        <w:t>Net Fund-leve</w:t>
      </w:r>
      <w:r w:rsidR="00E10D6C" w:rsidRPr="00CB1C40">
        <w:rPr>
          <w:i/>
          <w:sz w:val="20"/>
          <w:lang w:eastAsia="ja-JP"/>
        </w:rPr>
        <w:t>l Distribution Yield:</w:t>
      </w:r>
    </w:p>
    <w:p w14:paraId="61018B5E" w14:textId="445A75EE" w:rsidR="00E10D6C" w:rsidRPr="00B008A6" w:rsidRDefault="003F236D" w:rsidP="00B008A6">
      <w:pPr>
        <w:pStyle w:val="ListParagraph"/>
        <w:numPr>
          <w:ilvl w:val="0"/>
          <w:numId w:val="36"/>
        </w:numPr>
        <w:rPr>
          <w:i/>
        </w:rPr>
      </w:pPr>
      <w:r w:rsidRPr="00B008A6">
        <w:rPr>
          <w:i/>
        </w:rPr>
        <w:t xml:space="preserve">5.45% (avg. </w:t>
      </w:r>
      <w:r w:rsidR="004312C4" w:rsidRPr="00B008A6">
        <w:rPr>
          <w:i/>
        </w:rPr>
        <w:t>over 4-year hold period)</w:t>
      </w:r>
    </w:p>
    <w:p w14:paraId="3A731BA7" w14:textId="77777777" w:rsidR="00254851" w:rsidRPr="006D7375" w:rsidRDefault="00254851" w:rsidP="00B008A6">
      <w:pPr>
        <w:jc w:val="both"/>
        <w:rPr>
          <w:i/>
          <w:color w:val="FF0000"/>
          <w:sz w:val="20"/>
        </w:rPr>
      </w:pPr>
    </w:p>
    <w:p w14:paraId="184184A1" w14:textId="77777777" w:rsidR="00254851" w:rsidRPr="006D7375" w:rsidRDefault="00254851" w:rsidP="00BD50F6">
      <w:pPr>
        <w:jc w:val="both"/>
        <w:rPr>
          <w:i/>
          <w:color w:val="FF0000"/>
          <w:sz w:val="20"/>
        </w:rPr>
      </w:pPr>
    </w:p>
    <w:p w14:paraId="2489DB26" w14:textId="29877745"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 xml:space="preserve"> Sensitivity Analysis</w:t>
      </w:r>
    </w:p>
    <w:p w14:paraId="57A8FF4B" w14:textId="77777777" w:rsidR="00254851" w:rsidRPr="006D7375" w:rsidRDefault="00254851" w:rsidP="00BD50F6">
      <w:pPr>
        <w:jc w:val="both"/>
        <w:rPr>
          <w:i/>
          <w:color w:val="FF0000"/>
          <w:sz w:val="20"/>
        </w:rPr>
      </w:pPr>
    </w:p>
    <w:p w14:paraId="48890314" w14:textId="77777777" w:rsidR="008478CF" w:rsidRPr="0087765E" w:rsidRDefault="008478CF" w:rsidP="008478CF">
      <w:pPr>
        <w:jc w:val="both"/>
        <w:rPr>
          <w:rFonts w:cs="Arial"/>
          <w:i/>
          <w:sz w:val="20"/>
        </w:rPr>
      </w:pPr>
      <w:r w:rsidRPr="0087765E">
        <w:rPr>
          <w:rFonts w:cs="Arial"/>
          <w:i/>
          <w:sz w:val="20"/>
        </w:rPr>
        <w:t>See Appendix</w:t>
      </w:r>
    </w:p>
    <w:p w14:paraId="781FB9FB" w14:textId="77777777" w:rsidR="00254851" w:rsidRPr="006D7375" w:rsidRDefault="00254851" w:rsidP="00BD50F6">
      <w:pPr>
        <w:jc w:val="both"/>
        <w:rPr>
          <w:i/>
          <w:color w:val="FF0000"/>
          <w:sz w:val="20"/>
        </w:rPr>
      </w:pPr>
    </w:p>
    <w:p w14:paraId="742EBB01" w14:textId="472DA068" w:rsidR="00254851" w:rsidRPr="006F0578" w:rsidRDefault="00254851" w:rsidP="006F0578">
      <w:pPr>
        <w:pStyle w:val="ListParagraph"/>
        <w:numPr>
          <w:ilvl w:val="2"/>
          <w:numId w:val="27"/>
        </w:numPr>
        <w:ind w:left="680" w:hanging="680"/>
        <w:rPr>
          <w:rStyle w:val="MainHeadingChar"/>
          <w:rFonts w:eastAsiaTheme="minorHAnsi"/>
          <w:i/>
          <w:iCs/>
          <w:sz w:val="20"/>
          <w:szCs w:val="18"/>
        </w:rPr>
      </w:pPr>
      <w:r w:rsidRPr="006F0578">
        <w:rPr>
          <w:rStyle w:val="MainHeadingChar"/>
          <w:rFonts w:eastAsiaTheme="minorHAnsi"/>
          <w:i/>
          <w:iCs/>
          <w:sz w:val="20"/>
          <w:szCs w:val="18"/>
        </w:rPr>
        <w:t>Scenario Analysis</w:t>
      </w:r>
    </w:p>
    <w:p w14:paraId="3FC91A10" w14:textId="77777777" w:rsidR="00254851" w:rsidRPr="006D7375" w:rsidRDefault="00254851" w:rsidP="006A449A">
      <w:pPr>
        <w:ind w:left="567"/>
        <w:jc w:val="both"/>
        <w:rPr>
          <w:rFonts w:cs="Arial"/>
          <w:i/>
          <w:color w:val="FF0000"/>
          <w:sz w:val="20"/>
        </w:rPr>
      </w:pPr>
    </w:p>
    <w:p w14:paraId="5C29EEFB" w14:textId="77777777" w:rsidR="008478CF" w:rsidRPr="0087765E" w:rsidRDefault="008478CF" w:rsidP="008478CF">
      <w:pPr>
        <w:jc w:val="both"/>
        <w:rPr>
          <w:rFonts w:cs="Arial"/>
          <w:i/>
          <w:sz w:val="20"/>
        </w:rPr>
      </w:pPr>
      <w:r w:rsidRPr="0087765E">
        <w:rPr>
          <w:rFonts w:cs="Arial"/>
          <w:i/>
          <w:sz w:val="20"/>
        </w:rPr>
        <w:t>See Appendix</w:t>
      </w:r>
    </w:p>
    <w:p w14:paraId="42A7A815" w14:textId="34E81063" w:rsidR="006A449A" w:rsidRDefault="006A449A" w:rsidP="006A449A">
      <w:pPr>
        <w:jc w:val="both"/>
        <w:rPr>
          <w:rFonts w:cs="Arial"/>
          <w:i/>
          <w:color w:val="FF0000"/>
          <w:sz w:val="20"/>
        </w:rPr>
      </w:pPr>
    </w:p>
    <w:p w14:paraId="3ECB0B6B" w14:textId="77777777" w:rsidR="00254851" w:rsidRPr="00D55032" w:rsidRDefault="00254851" w:rsidP="006F0578">
      <w:pPr>
        <w:pStyle w:val="ListParagraph"/>
        <w:numPr>
          <w:ilvl w:val="1"/>
          <w:numId w:val="27"/>
        </w:numPr>
        <w:ind w:left="680" w:hanging="680"/>
        <w:rPr>
          <w:rStyle w:val="MainHeadingChar"/>
          <w:rFonts w:eastAsiaTheme="minorHAnsi"/>
          <w:sz w:val="24"/>
          <w:szCs w:val="22"/>
        </w:rPr>
      </w:pPr>
      <w:r w:rsidRPr="00D55032">
        <w:rPr>
          <w:rStyle w:val="MainHeadingChar"/>
          <w:rFonts w:eastAsiaTheme="minorHAnsi"/>
          <w:sz w:val="24"/>
          <w:szCs w:val="22"/>
        </w:rPr>
        <w:t>Valuation</w:t>
      </w:r>
    </w:p>
    <w:p w14:paraId="0E81EE00" w14:textId="77777777" w:rsidR="00254851" w:rsidRPr="006D7375" w:rsidRDefault="00254851" w:rsidP="00BD50F6">
      <w:pPr>
        <w:jc w:val="both"/>
        <w:rPr>
          <w:i/>
          <w:color w:val="FF0000"/>
          <w:sz w:val="20"/>
        </w:rPr>
      </w:pPr>
    </w:p>
    <w:p w14:paraId="5064FC1E" w14:textId="77777777" w:rsidR="005E0866" w:rsidRDefault="005E0866" w:rsidP="005E0866">
      <w:pPr>
        <w:rPr>
          <w:rFonts w:eastAsia="Arial" w:cs="Arial"/>
          <w:i/>
          <w:iCs/>
          <w:sz w:val="20"/>
          <w:szCs w:val="20"/>
          <w:lang w:val="en-US"/>
        </w:rPr>
      </w:pPr>
      <w:r w:rsidRPr="003B4AA1">
        <w:rPr>
          <w:rFonts w:eastAsia="Arial" w:cs="Arial"/>
          <w:i/>
          <w:iCs/>
          <w:sz w:val="20"/>
          <w:szCs w:val="20"/>
          <w:lang w:val="en-US"/>
        </w:rPr>
        <w:t xml:space="preserve">Valuation to be provided by </w:t>
      </w:r>
      <w:r w:rsidRPr="00F47A6A">
        <w:rPr>
          <w:rFonts w:eastAsia="Arial" w:cs="Arial"/>
          <w:i/>
          <w:sz w:val="20"/>
          <w:szCs w:val="20"/>
          <w:lang w:val="en-US"/>
        </w:rPr>
        <w:t>LCR</w:t>
      </w:r>
      <w:r w:rsidRPr="003B4AA1">
        <w:rPr>
          <w:rFonts w:eastAsia="Arial" w:cs="Arial"/>
          <w:i/>
          <w:iCs/>
          <w:sz w:val="20"/>
          <w:szCs w:val="20"/>
          <w:lang w:val="en-US"/>
        </w:rPr>
        <w:t xml:space="preserve"> or other </w:t>
      </w:r>
      <w:r w:rsidRPr="00121246">
        <w:rPr>
          <w:rFonts w:eastAsia="Arial" w:cs="Arial"/>
          <w:i/>
          <w:iCs/>
          <w:sz w:val="20"/>
          <w:szCs w:val="20"/>
          <w:lang w:val="en-US"/>
        </w:rPr>
        <w:t xml:space="preserve">approved valuer for the Fund as part of </w:t>
      </w:r>
      <w:r w:rsidRPr="46302635">
        <w:rPr>
          <w:rFonts w:eastAsia="Arial" w:cs="Arial"/>
          <w:i/>
          <w:iCs/>
          <w:sz w:val="20"/>
          <w:szCs w:val="20"/>
          <w:lang w:val="en-US"/>
        </w:rPr>
        <w:t>the DD process.</w:t>
      </w:r>
    </w:p>
    <w:p w14:paraId="42BF0C5A" w14:textId="77777777" w:rsidR="007D0883" w:rsidRPr="007C1D0E" w:rsidRDefault="007D0883" w:rsidP="00BD50F6">
      <w:pPr>
        <w:jc w:val="both"/>
        <w:rPr>
          <w:sz w:val="20"/>
        </w:rPr>
      </w:pPr>
    </w:p>
    <w:p w14:paraId="3649A2BA" w14:textId="01C89A72" w:rsidR="00254851" w:rsidRPr="00D55032" w:rsidRDefault="00254851" w:rsidP="006F0578">
      <w:pPr>
        <w:pStyle w:val="ListParagraph"/>
        <w:numPr>
          <w:ilvl w:val="1"/>
          <w:numId w:val="27"/>
        </w:numPr>
        <w:ind w:left="680" w:hanging="680"/>
        <w:rPr>
          <w:rStyle w:val="MainHeadingChar"/>
          <w:rFonts w:eastAsiaTheme="minorHAnsi"/>
          <w:sz w:val="24"/>
          <w:szCs w:val="22"/>
        </w:rPr>
      </w:pPr>
      <w:commentRangeStart w:id="262"/>
      <w:r w:rsidRPr="00D55032">
        <w:rPr>
          <w:rStyle w:val="MainHeadingChar"/>
          <w:rFonts w:eastAsiaTheme="minorHAnsi"/>
          <w:sz w:val="24"/>
          <w:szCs w:val="22"/>
        </w:rPr>
        <w:t>Portfolio</w:t>
      </w:r>
      <w:r w:rsidR="002062BB">
        <w:rPr>
          <w:rStyle w:val="MainHeadingChar"/>
          <w:rFonts w:eastAsiaTheme="minorHAnsi"/>
          <w:sz w:val="24"/>
          <w:szCs w:val="22"/>
        </w:rPr>
        <w:t xml:space="preserve"> Con</w:t>
      </w:r>
      <w:r w:rsidR="00E86AD7">
        <w:rPr>
          <w:rStyle w:val="MainHeadingChar"/>
          <w:rFonts w:eastAsiaTheme="minorHAnsi"/>
          <w:sz w:val="24"/>
          <w:szCs w:val="22"/>
        </w:rPr>
        <w:t>text</w:t>
      </w:r>
      <w:commentRangeEnd w:id="262"/>
      <w:r w:rsidR="00CA69B8">
        <w:rPr>
          <w:rStyle w:val="CommentReference"/>
          <w:rFonts w:eastAsiaTheme="minorEastAsia" w:cstheme="minorBidi"/>
        </w:rPr>
        <w:commentReference w:id="262"/>
      </w:r>
    </w:p>
    <w:p w14:paraId="4F1D3540" w14:textId="77777777" w:rsidR="005A547E" w:rsidRDefault="005A547E" w:rsidP="00E74BB8">
      <w:pPr>
        <w:ind w:left="680"/>
        <w:jc w:val="both"/>
        <w:rPr>
          <w:rFonts w:cs="Arial"/>
          <w:i/>
          <w:color w:val="FF0000"/>
          <w:sz w:val="20"/>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
        <w:gridCol w:w="1937"/>
        <w:gridCol w:w="1945"/>
        <w:gridCol w:w="866"/>
        <w:gridCol w:w="1067"/>
        <w:gridCol w:w="834"/>
        <w:gridCol w:w="958"/>
        <w:gridCol w:w="890"/>
      </w:tblGrid>
      <w:tr w:rsidR="001D7B93" w:rsidRPr="00B821D0" w14:paraId="609C2BFB" w14:textId="131C2E58" w:rsidTr="006F6ED8">
        <w:tc>
          <w:tcPr>
            <w:tcW w:w="943" w:type="dxa"/>
            <w:shd w:val="clear" w:color="auto" w:fill="142068" w:themeFill="text2"/>
            <w:vAlign w:val="bottom"/>
          </w:tcPr>
          <w:p w14:paraId="5E16D475" w14:textId="34E005BE" w:rsidR="00074B6E" w:rsidRPr="00B008A6" w:rsidRDefault="00074B6E" w:rsidP="00B008A6">
            <w:pPr>
              <w:jc w:val="center"/>
              <w:rPr>
                <w:rFonts w:cs="Arial"/>
                <w:b/>
                <w:bCs/>
                <w:iCs/>
                <w:color w:val="FFFFFF" w:themeColor="background1"/>
              </w:rPr>
            </w:pPr>
            <w:r w:rsidRPr="00B008A6">
              <w:rPr>
                <w:rFonts w:cs="Arial"/>
                <w:b/>
                <w:bCs/>
                <w:iCs/>
                <w:color w:val="FFFFFF" w:themeColor="background1"/>
              </w:rPr>
              <w:t>Country</w:t>
            </w:r>
          </w:p>
        </w:tc>
        <w:tc>
          <w:tcPr>
            <w:tcW w:w="1954" w:type="dxa"/>
            <w:shd w:val="clear" w:color="auto" w:fill="142068" w:themeFill="text2"/>
            <w:vAlign w:val="bottom"/>
          </w:tcPr>
          <w:p w14:paraId="2CE17854" w14:textId="33E1E05A" w:rsidR="00074B6E" w:rsidRPr="00B008A6" w:rsidRDefault="00074B6E" w:rsidP="00B008A6">
            <w:pPr>
              <w:jc w:val="center"/>
              <w:rPr>
                <w:rFonts w:cs="Arial"/>
                <w:b/>
                <w:bCs/>
                <w:iCs/>
                <w:color w:val="FFFFFF" w:themeColor="background1"/>
              </w:rPr>
            </w:pPr>
            <w:r w:rsidRPr="00B008A6">
              <w:rPr>
                <w:rFonts w:cs="Arial"/>
                <w:b/>
                <w:bCs/>
                <w:iCs/>
                <w:color w:val="FFFFFF" w:themeColor="background1"/>
              </w:rPr>
              <w:t>Asset</w:t>
            </w:r>
          </w:p>
        </w:tc>
        <w:tc>
          <w:tcPr>
            <w:tcW w:w="1949" w:type="dxa"/>
            <w:shd w:val="clear" w:color="auto" w:fill="142068" w:themeFill="text2"/>
            <w:vAlign w:val="bottom"/>
          </w:tcPr>
          <w:p w14:paraId="60D1F09A" w14:textId="5D7D5E38" w:rsidR="00074B6E" w:rsidRPr="00B008A6" w:rsidRDefault="00074B6E" w:rsidP="00B008A6">
            <w:pPr>
              <w:jc w:val="center"/>
              <w:rPr>
                <w:rFonts w:cs="Arial"/>
                <w:b/>
                <w:bCs/>
                <w:iCs/>
                <w:color w:val="FFFFFF" w:themeColor="background1"/>
              </w:rPr>
            </w:pPr>
            <w:r w:rsidRPr="00B008A6">
              <w:rPr>
                <w:rFonts w:cs="Arial"/>
                <w:b/>
                <w:bCs/>
                <w:iCs/>
                <w:color w:val="FFFFFF" w:themeColor="background1"/>
              </w:rPr>
              <w:t>Sector</w:t>
            </w:r>
          </w:p>
        </w:tc>
        <w:tc>
          <w:tcPr>
            <w:tcW w:w="867" w:type="dxa"/>
            <w:shd w:val="clear" w:color="auto" w:fill="142068" w:themeFill="text2"/>
            <w:vAlign w:val="bottom"/>
          </w:tcPr>
          <w:p w14:paraId="710825B9" w14:textId="2022348E" w:rsidR="00074B6E" w:rsidRPr="00B008A6" w:rsidRDefault="00074B6E" w:rsidP="00B008A6">
            <w:pPr>
              <w:jc w:val="center"/>
              <w:rPr>
                <w:rFonts w:cs="Arial"/>
                <w:b/>
                <w:bCs/>
                <w:iCs/>
                <w:color w:val="FFFFFF" w:themeColor="background1"/>
              </w:rPr>
            </w:pPr>
            <w:r w:rsidRPr="00B008A6">
              <w:rPr>
                <w:rFonts w:cs="Arial"/>
                <w:b/>
                <w:bCs/>
                <w:iCs/>
                <w:color w:val="FFFFFF" w:themeColor="background1"/>
              </w:rPr>
              <w:t>Equity (EUR)</w:t>
            </w:r>
            <w:r w:rsidR="00055499" w:rsidRPr="00B008A6">
              <w:rPr>
                <w:rFonts w:cs="Arial"/>
                <w:b/>
                <w:bCs/>
                <w:iCs/>
                <w:color w:val="FFFFFF" w:themeColor="background1"/>
                <w:vertAlign w:val="superscript"/>
              </w:rPr>
              <w:t>1</w:t>
            </w:r>
          </w:p>
        </w:tc>
        <w:tc>
          <w:tcPr>
            <w:tcW w:w="1080" w:type="dxa"/>
            <w:shd w:val="clear" w:color="auto" w:fill="142068" w:themeFill="text2"/>
          </w:tcPr>
          <w:p w14:paraId="32016858" w14:textId="6B6EAF1F" w:rsidR="00D944A0" w:rsidRDefault="00D944A0" w:rsidP="00B008A6">
            <w:pPr>
              <w:jc w:val="center"/>
              <w:rPr>
                <w:rFonts w:cs="Arial"/>
                <w:b/>
                <w:color w:val="FFFFFF" w:themeColor="background1"/>
              </w:rPr>
            </w:pPr>
            <w:ins w:id="265" w:author="Percival Gee" w:date="2023-09-01T14:32:00Z">
              <w:r>
                <w:rPr>
                  <w:rFonts w:cs="Arial"/>
                  <w:b/>
                  <w:color w:val="FFFFFF" w:themeColor="background1"/>
                </w:rPr>
                <w:t>Equity (%)</w:t>
              </w:r>
            </w:ins>
            <w:ins w:id="266" w:author="Percival Gee" w:date="2023-09-01T14:44:00Z">
              <w:r w:rsidR="00012D13" w:rsidRPr="00B008A6">
                <w:rPr>
                  <w:rFonts w:cs="Arial"/>
                  <w:b/>
                  <w:color w:val="FFFFFF" w:themeColor="background1"/>
                  <w:vertAlign w:val="superscript"/>
                </w:rPr>
                <w:t>1</w:t>
              </w:r>
            </w:ins>
          </w:p>
        </w:tc>
        <w:tc>
          <w:tcPr>
            <w:tcW w:w="837" w:type="dxa"/>
            <w:shd w:val="clear" w:color="auto" w:fill="142068" w:themeFill="text2"/>
            <w:vAlign w:val="bottom"/>
          </w:tcPr>
          <w:p w14:paraId="60F1427A" w14:textId="1BE7E482" w:rsidR="00074B6E" w:rsidRPr="00B008A6" w:rsidRDefault="00074B6E" w:rsidP="00B008A6">
            <w:pPr>
              <w:jc w:val="center"/>
              <w:rPr>
                <w:rFonts w:cs="Arial"/>
                <w:b/>
                <w:bCs/>
                <w:iCs/>
                <w:color w:val="FFFFFF" w:themeColor="background1"/>
              </w:rPr>
            </w:pPr>
            <w:r w:rsidRPr="00B008A6">
              <w:rPr>
                <w:rFonts w:cs="Arial"/>
                <w:b/>
                <w:bCs/>
                <w:iCs/>
                <w:color w:val="FFFFFF" w:themeColor="background1"/>
              </w:rPr>
              <w:t>Dist.</w:t>
            </w:r>
            <w:r w:rsidR="00055499" w:rsidRPr="00B008A6">
              <w:rPr>
                <w:rFonts w:cs="Arial"/>
                <w:b/>
                <w:bCs/>
                <w:iCs/>
                <w:color w:val="FFFFFF" w:themeColor="background1"/>
                <w:vertAlign w:val="superscript"/>
              </w:rPr>
              <w:t>2</w:t>
            </w:r>
          </w:p>
        </w:tc>
        <w:tc>
          <w:tcPr>
            <w:tcW w:w="967" w:type="dxa"/>
            <w:shd w:val="clear" w:color="auto" w:fill="142068" w:themeFill="text2"/>
            <w:vAlign w:val="bottom"/>
          </w:tcPr>
          <w:p w14:paraId="6BB56B1E" w14:textId="096AF157" w:rsidR="00074B6E" w:rsidRPr="00B008A6" w:rsidRDefault="00074B6E" w:rsidP="00B008A6">
            <w:pPr>
              <w:jc w:val="center"/>
              <w:rPr>
                <w:rFonts w:cs="Arial"/>
                <w:b/>
                <w:bCs/>
                <w:iCs/>
                <w:color w:val="FFFFFF" w:themeColor="background1"/>
              </w:rPr>
            </w:pPr>
            <w:r w:rsidRPr="00B008A6">
              <w:rPr>
                <w:rFonts w:cs="Arial"/>
                <w:b/>
                <w:bCs/>
                <w:iCs/>
                <w:color w:val="FFFFFF" w:themeColor="background1"/>
              </w:rPr>
              <w:t>IRR</w:t>
            </w:r>
            <w:r w:rsidR="00055499" w:rsidRPr="00B008A6">
              <w:rPr>
                <w:rFonts w:cs="Arial"/>
                <w:b/>
                <w:bCs/>
                <w:iCs/>
                <w:color w:val="FFFFFF" w:themeColor="background1"/>
                <w:vertAlign w:val="superscript"/>
              </w:rPr>
              <w:t>2</w:t>
            </w:r>
          </w:p>
        </w:tc>
        <w:tc>
          <w:tcPr>
            <w:tcW w:w="904" w:type="dxa"/>
            <w:shd w:val="clear" w:color="auto" w:fill="142068" w:themeFill="text2"/>
            <w:vAlign w:val="bottom"/>
          </w:tcPr>
          <w:p w14:paraId="3B2AAB6E" w14:textId="5ABD2BD0" w:rsidR="00074B6E" w:rsidRPr="00B008A6" w:rsidRDefault="00074B6E" w:rsidP="00B008A6">
            <w:pPr>
              <w:jc w:val="center"/>
              <w:rPr>
                <w:rFonts w:cs="Arial"/>
                <w:b/>
                <w:bCs/>
                <w:iCs/>
                <w:color w:val="FFFFFF" w:themeColor="background1"/>
              </w:rPr>
            </w:pPr>
            <w:r w:rsidRPr="00B008A6">
              <w:rPr>
                <w:rFonts w:cs="Arial"/>
                <w:b/>
                <w:bCs/>
                <w:iCs/>
                <w:color w:val="FFFFFF" w:themeColor="background1"/>
              </w:rPr>
              <w:t>LTV</w:t>
            </w:r>
          </w:p>
        </w:tc>
      </w:tr>
      <w:tr w:rsidR="00B821D0" w:rsidRPr="00B821D0" w14:paraId="69D5D13F" w14:textId="2E647B91" w:rsidTr="006F6ED8">
        <w:tc>
          <w:tcPr>
            <w:tcW w:w="943" w:type="dxa"/>
          </w:tcPr>
          <w:p w14:paraId="62502D19" w14:textId="20A30D84" w:rsidR="00255278" w:rsidRPr="00B008A6" w:rsidRDefault="00255278" w:rsidP="00255278">
            <w:pPr>
              <w:jc w:val="both"/>
              <w:rPr>
                <w:rFonts w:cs="Arial"/>
                <w:i/>
              </w:rPr>
            </w:pPr>
            <w:r w:rsidRPr="00B821D0">
              <w:t>Australia</w:t>
            </w:r>
          </w:p>
        </w:tc>
        <w:tc>
          <w:tcPr>
            <w:tcW w:w="1954" w:type="dxa"/>
          </w:tcPr>
          <w:p w14:paraId="38DF0E05" w14:textId="31FC7515" w:rsidR="00255278" w:rsidRPr="00B008A6" w:rsidRDefault="00255278" w:rsidP="00255278">
            <w:pPr>
              <w:jc w:val="both"/>
              <w:rPr>
                <w:rFonts w:cs="Arial"/>
                <w:i/>
              </w:rPr>
            </w:pPr>
            <w:r w:rsidRPr="00B821D0">
              <w:t>Clifford Gardens</w:t>
            </w:r>
          </w:p>
        </w:tc>
        <w:tc>
          <w:tcPr>
            <w:tcW w:w="1949" w:type="dxa"/>
          </w:tcPr>
          <w:p w14:paraId="6029ABE8" w14:textId="3D246F89" w:rsidR="00255278" w:rsidRPr="00B008A6" w:rsidRDefault="00255278" w:rsidP="00255278">
            <w:pPr>
              <w:jc w:val="both"/>
              <w:rPr>
                <w:rFonts w:cs="Arial"/>
                <w:i/>
              </w:rPr>
            </w:pPr>
            <w:r w:rsidRPr="00B821D0">
              <w:t>Convenience Retail</w:t>
            </w:r>
          </w:p>
        </w:tc>
        <w:tc>
          <w:tcPr>
            <w:tcW w:w="867" w:type="dxa"/>
          </w:tcPr>
          <w:p w14:paraId="39B4D82C" w14:textId="1A255CA2" w:rsidR="00255278" w:rsidRPr="00B008A6" w:rsidRDefault="00255278" w:rsidP="00B008A6">
            <w:pPr>
              <w:jc w:val="right"/>
              <w:rPr>
                <w:rFonts w:cs="Arial"/>
                <w:i/>
              </w:rPr>
            </w:pPr>
            <w:r w:rsidRPr="00B821D0">
              <w:t>27.3</w:t>
            </w:r>
          </w:p>
        </w:tc>
        <w:tc>
          <w:tcPr>
            <w:tcW w:w="1080" w:type="dxa"/>
          </w:tcPr>
          <w:p w14:paraId="135A6868" w14:textId="56942983" w:rsidR="00D944A0" w:rsidRPr="00B821D0" w:rsidRDefault="00EE6138" w:rsidP="00B008A6">
            <w:pPr>
              <w:jc w:val="center"/>
            </w:pPr>
            <w:ins w:id="267" w:author="Percival Gee" w:date="2023-09-01T14:42:00Z">
              <w:r>
                <w:t>11%</w:t>
              </w:r>
            </w:ins>
          </w:p>
        </w:tc>
        <w:tc>
          <w:tcPr>
            <w:tcW w:w="837" w:type="dxa"/>
            <w:vAlign w:val="center"/>
          </w:tcPr>
          <w:p w14:paraId="283F5F00" w14:textId="60E34BF7" w:rsidR="00255278" w:rsidRPr="00B008A6" w:rsidRDefault="00255278" w:rsidP="00B008A6">
            <w:pPr>
              <w:jc w:val="center"/>
              <w:rPr>
                <w:rFonts w:cs="Arial"/>
                <w:i/>
              </w:rPr>
            </w:pPr>
            <w:r w:rsidRPr="00B821D0">
              <w:t>7.5%</w:t>
            </w:r>
          </w:p>
        </w:tc>
        <w:tc>
          <w:tcPr>
            <w:tcW w:w="967" w:type="dxa"/>
            <w:vAlign w:val="center"/>
          </w:tcPr>
          <w:p w14:paraId="00D048B9" w14:textId="0AE63872" w:rsidR="00255278" w:rsidRPr="00B008A6" w:rsidRDefault="00255278" w:rsidP="00B008A6">
            <w:pPr>
              <w:jc w:val="center"/>
              <w:rPr>
                <w:rFonts w:cs="Arial"/>
                <w:i/>
              </w:rPr>
            </w:pPr>
            <w:r w:rsidRPr="00B821D0">
              <w:t>11.2%</w:t>
            </w:r>
          </w:p>
        </w:tc>
        <w:tc>
          <w:tcPr>
            <w:tcW w:w="904" w:type="dxa"/>
          </w:tcPr>
          <w:p w14:paraId="5FE53B32" w14:textId="3D102E9A" w:rsidR="00255278" w:rsidRPr="00B008A6" w:rsidRDefault="00255278" w:rsidP="00B008A6">
            <w:pPr>
              <w:jc w:val="center"/>
              <w:rPr>
                <w:rFonts w:cs="Arial"/>
                <w:i/>
              </w:rPr>
            </w:pPr>
            <w:r w:rsidRPr="00B821D0">
              <w:t>50%</w:t>
            </w:r>
          </w:p>
        </w:tc>
      </w:tr>
      <w:tr w:rsidR="00B821D0" w:rsidRPr="00B821D0" w14:paraId="2D80A809" w14:textId="3A1BE6D2" w:rsidTr="006F6ED8">
        <w:tc>
          <w:tcPr>
            <w:tcW w:w="943" w:type="dxa"/>
          </w:tcPr>
          <w:p w14:paraId="4AC93FBE" w14:textId="2A4A570C" w:rsidR="00255278" w:rsidRPr="00B008A6" w:rsidRDefault="00255278" w:rsidP="00255278">
            <w:pPr>
              <w:jc w:val="both"/>
              <w:rPr>
                <w:rFonts w:cs="Arial"/>
                <w:i/>
              </w:rPr>
            </w:pPr>
            <w:r w:rsidRPr="00B821D0">
              <w:t>Australia</w:t>
            </w:r>
          </w:p>
        </w:tc>
        <w:tc>
          <w:tcPr>
            <w:tcW w:w="1954" w:type="dxa"/>
          </w:tcPr>
          <w:p w14:paraId="259F3E68" w14:textId="39D7AA7E" w:rsidR="00255278" w:rsidRPr="00B008A6" w:rsidRDefault="00255278" w:rsidP="00255278">
            <w:pPr>
              <w:jc w:val="both"/>
              <w:rPr>
                <w:rFonts w:cs="Arial"/>
                <w:i/>
              </w:rPr>
            </w:pPr>
            <w:r w:rsidRPr="00B821D0">
              <w:t>241a O'Riordan St</w:t>
            </w:r>
          </w:p>
        </w:tc>
        <w:tc>
          <w:tcPr>
            <w:tcW w:w="1949" w:type="dxa"/>
          </w:tcPr>
          <w:p w14:paraId="6929E236" w14:textId="21B487CE" w:rsidR="00255278" w:rsidRPr="00B008A6" w:rsidRDefault="00255278" w:rsidP="00255278">
            <w:pPr>
              <w:jc w:val="both"/>
              <w:rPr>
                <w:rFonts w:cs="Arial"/>
                <w:i/>
              </w:rPr>
            </w:pPr>
            <w:r w:rsidRPr="00B821D0">
              <w:t>Office</w:t>
            </w:r>
          </w:p>
        </w:tc>
        <w:tc>
          <w:tcPr>
            <w:tcW w:w="867" w:type="dxa"/>
          </w:tcPr>
          <w:p w14:paraId="06D827EF" w14:textId="7DB85946" w:rsidR="00255278" w:rsidRPr="00B008A6" w:rsidRDefault="00255278" w:rsidP="00B008A6">
            <w:pPr>
              <w:jc w:val="right"/>
              <w:rPr>
                <w:rFonts w:cs="Arial"/>
                <w:i/>
              </w:rPr>
            </w:pPr>
            <w:r w:rsidRPr="00B821D0">
              <w:t>45.5</w:t>
            </w:r>
          </w:p>
        </w:tc>
        <w:tc>
          <w:tcPr>
            <w:tcW w:w="1080" w:type="dxa"/>
          </w:tcPr>
          <w:p w14:paraId="62E5EE0E" w14:textId="3BD9DFAC" w:rsidR="00D944A0" w:rsidRPr="00B821D0" w:rsidRDefault="00EE6138" w:rsidP="00B008A6">
            <w:pPr>
              <w:jc w:val="center"/>
            </w:pPr>
            <w:ins w:id="268" w:author="Percival Gee" w:date="2023-09-01T14:42:00Z">
              <w:r>
                <w:t>23%</w:t>
              </w:r>
            </w:ins>
          </w:p>
        </w:tc>
        <w:tc>
          <w:tcPr>
            <w:tcW w:w="837" w:type="dxa"/>
            <w:vAlign w:val="center"/>
          </w:tcPr>
          <w:p w14:paraId="6A5BC63B" w14:textId="30D8A4D6" w:rsidR="00255278" w:rsidRPr="00B008A6" w:rsidRDefault="00255278" w:rsidP="00B008A6">
            <w:pPr>
              <w:jc w:val="center"/>
              <w:rPr>
                <w:rFonts w:cs="Arial"/>
                <w:i/>
              </w:rPr>
            </w:pPr>
            <w:r w:rsidRPr="00B821D0">
              <w:t>5.1%</w:t>
            </w:r>
          </w:p>
        </w:tc>
        <w:tc>
          <w:tcPr>
            <w:tcW w:w="967" w:type="dxa"/>
            <w:vAlign w:val="center"/>
          </w:tcPr>
          <w:p w14:paraId="2D6A3F7E" w14:textId="023865E3" w:rsidR="00255278" w:rsidRPr="00B008A6" w:rsidRDefault="00255278" w:rsidP="00B008A6">
            <w:pPr>
              <w:jc w:val="center"/>
              <w:rPr>
                <w:rFonts w:cs="Arial"/>
                <w:i/>
              </w:rPr>
            </w:pPr>
            <w:r w:rsidRPr="00B821D0">
              <w:t>9.2%</w:t>
            </w:r>
          </w:p>
        </w:tc>
        <w:tc>
          <w:tcPr>
            <w:tcW w:w="904" w:type="dxa"/>
          </w:tcPr>
          <w:p w14:paraId="5B72E73F" w14:textId="48A95529" w:rsidR="00255278" w:rsidRPr="00B008A6" w:rsidRDefault="00255278" w:rsidP="00B008A6">
            <w:pPr>
              <w:jc w:val="center"/>
              <w:rPr>
                <w:rFonts w:cs="Arial"/>
                <w:i/>
              </w:rPr>
            </w:pPr>
            <w:r w:rsidRPr="00B821D0">
              <w:t>59%</w:t>
            </w:r>
          </w:p>
        </w:tc>
      </w:tr>
      <w:tr w:rsidR="00B821D0" w:rsidRPr="00B821D0" w14:paraId="42D1715D" w14:textId="5F0A2782" w:rsidTr="006F6ED8">
        <w:tc>
          <w:tcPr>
            <w:tcW w:w="943" w:type="dxa"/>
          </w:tcPr>
          <w:p w14:paraId="3BBB1B31" w14:textId="00FA35E3" w:rsidR="00255278" w:rsidRPr="00B008A6" w:rsidRDefault="00255278" w:rsidP="00255278">
            <w:pPr>
              <w:jc w:val="both"/>
              <w:rPr>
                <w:rFonts w:cs="Arial"/>
                <w:i/>
              </w:rPr>
            </w:pPr>
            <w:r w:rsidRPr="00B821D0">
              <w:t>Japan</w:t>
            </w:r>
          </w:p>
        </w:tc>
        <w:tc>
          <w:tcPr>
            <w:tcW w:w="1954" w:type="dxa"/>
          </w:tcPr>
          <w:p w14:paraId="140EE9F1" w14:textId="25CAB01F" w:rsidR="00255278" w:rsidRPr="00B008A6" w:rsidRDefault="00255278" w:rsidP="00255278">
            <w:pPr>
              <w:jc w:val="both"/>
              <w:rPr>
                <w:rFonts w:cs="Arial"/>
                <w:i/>
              </w:rPr>
            </w:pPr>
            <w:r w:rsidRPr="00B821D0">
              <w:t>Project Nexus</w:t>
            </w:r>
          </w:p>
        </w:tc>
        <w:tc>
          <w:tcPr>
            <w:tcW w:w="1949" w:type="dxa"/>
          </w:tcPr>
          <w:p w14:paraId="1B316C70" w14:textId="6BD35745" w:rsidR="00255278" w:rsidRPr="00B008A6" w:rsidRDefault="00255278" w:rsidP="00255278">
            <w:pPr>
              <w:jc w:val="both"/>
              <w:rPr>
                <w:rFonts w:cs="Arial"/>
                <w:i/>
              </w:rPr>
            </w:pPr>
            <w:r w:rsidRPr="00B821D0">
              <w:t>Residential</w:t>
            </w:r>
          </w:p>
        </w:tc>
        <w:tc>
          <w:tcPr>
            <w:tcW w:w="867" w:type="dxa"/>
          </w:tcPr>
          <w:p w14:paraId="5219CCC5" w14:textId="695DAFE8" w:rsidR="00255278" w:rsidRPr="00B008A6" w:rsidRDefault="00255278" w:rsidP="00B008A6">
            <w:pPr>
              <w:jc w:val="right"/>
              <w:rPr>
                <w:rFonts w:cs="Arial"/>
                <w:i/>
              </w:rPr>
            </w:pPr>
            <w:r w:rsidRPr="00B821D0">
              <w:t>16.1</w:t>
            </w:r>
          </w:p>
        </w:tc>
        <w:tc>
          <w:tcPr>
            <w:tcW w:w="1080" w:type="dxa"/>
          </w:tcPr>
          <w:p w14:paraId="34257D35" w14:textId="0339C9F0" w:rsidR="00D944A0" w:rsidRPr="00B821D0" w:rsidRDefault="002178B4" w:rsidP="00B008A6">
            <w:pPr>
              <w:jc w:val="center"/>
            </w:pPr>
            <w:ins w:id="269" w:author="Percival Gee" w:date="2023-09-01T14:43:00Z">
              <w:r>
                <w:t>9</w:t>
              </w:r>
            </w:ins>
            <w:ins w:id="270" w:author="Percival Gee" w:date="2023-09-01T14:42:00Z">
              <w:r w:rsidR="00EE6138">
                <w:t>%</w:t>
              </w:r>
            </w:ins>
          </w:p>
        </w:tc>
        <w:tc>
          <w:tcPr>
            <w:tcW w:w="837" w:type="dxa"/>
            <w:vAlign w:val="center"/>
          </w:tcPr>
          <w:p w14:paraId="37763F1F" w14:textId="2334D95E" w:rsidR="00255278" w:rsidRPr="00B008A6" w:rsidRDefault="00255278" w:rsidP="00B008A6">
            <w:pPr>
              <w:jc w:val="center"/>
              <w:rPr>
                <w:rFonts w:cs="Arial"/>
                <w:i/>
              </w:rPr>
            </w:pPr>
            <w:r w:rsidRPr="00B821D0">
              <w:t>6.2%</w:t>
            </w:r>
          </w:p>
        </w:tc>
        <w:tc>
          <w:tcPr>
            <w:tcW w:w="967" w:type="dxa"/>
            <w:vAlign w:val="center"/>
          </w:tcPr>
          <w:p w14:paraId="0125F886" w14:textId="3D83C2F7" w:rsidR="00255278" w:rsidRPr="00B008A6" w:rsidRDefault="00255278" w:rsidP="00B008A6">
            <w:pPr>
              <w:jc w:val="center"/>
              <w:rPr>
                <w:rFonts w:cs="Arial"/>
                <w:i/>
              </w:rPr>
            </w:pPr>
            <w:r w:rsidRPr="00B821D0">
              <w:t>9.9%</w:t>
            </w:r>
          </w:p>
        </w:tc>
        <w:tc>
          <w:tcPr>
            <w:tcW w:w="904" w:type="dxa"/>
          </w:tcPr>
          <w:p w14:paraId="239A7CB2" w14:textId="02DB5314" w:rsidR="00255278" w:rsidRPr="00B008A6" w:rsidRDefault="00255278" w:rsidP="00B008A6">
            <w:pPr>
              <w:jc w:val="center"/>
              <w:rPr>
                <w:rFonts w:cs="Arial"/>
                <w:i/>
              </w:rPr>
            </w:pPr>
            <w:r w:rsidRPr="00B821D0">
              <w:t>60%</w:t>
            </w:r>
          </w:p>
        </w:tc>
      </w:tr>
      <w:tr w:rsidR="00B821D0" w:rsidRPr="00B821D0" w14:paraId="79E693F1" w14:textId="01D7EAD0" w:rsidTr="006F6ED8">
        <w:tc>
          <w:tcPr>
            <w:tcW w:w="943" w:type="dxa"/>
          </w:tcPr>
          <w:p w14:paraId="3198288E" w14:textId="19F206BB" w:rsidR="00255278" w:rsidRPr="00B008A6" w:rsidRDefault="00255278" w:rsidP="00255278">
            <w:pPr>
              <w:jc w:val="both"/>
              <w:rPr>
                <w:rFonts w:cs="Arial"/>
                <w:i/>
              </w:rPr>
            </w:pPr>
            <w:r w:rsidRPr="00B821D0">
              <w:t>Japan</w:t>
            </w:r>
          </w:p>
        </w:tc>
        <w:tc>
          <w:tcPr>
            <w:tcW w:w="1954" w:type="dxa"/>
          </w:tcPr>
          <w:p w14:paraId="3558A9E0" w14:textId="25C7F33F" w:rsidR="00255278" w:rsidRPr="00B008A6" w:rsidRDefault="00255278" w:rsidP="00255278">
            <w:pPr>
              <w:jc w:val="both"/>
              <w:rPr>
                <w:rFonts w:cs="Arial"/>
                <w:i/>
              </w:rPr>
            </w:pPr>
            <w:r w:rsidRPr="00B821D0">
              <w:t>Project Kiyose</w:t>
            </w:r>
          </w:p>
        </w:tc>
        <w:tc>
          <w:tcPr>
            <w:tcW w:w="1949" w:type="dxa"/>
          </w:tcPr>
          <w:p w14:paraId="2579CB7F" w14:textId="02CB7110" w:rsidR="00255278" w:rsidRPr="00B008A6" w:rsidRDefault="00255278" w:rsidP="00255278">
            <w:pPr>
              <w:jc w:val="both"/>
              <w:rPr>
                <w:rFonts w:cs="Arial"/>
                <w:i/>
              </w:rPr>
            </w:pPr>
            <w:r w:rsidRPr="00B821D0">
              <w:t>Residential</w:t>
            </w:r>
          </w:p>
        </w:tc>
        <w:tc>
          <w:tcPr>
            <w:tcW w:w="867" w:type="dxa"/>
          </w:tcPr>
          <w:p w14:paraId="4C8087CD" w14:textId="0049986B" w:rsidR="00255278" w:rsidRPr="00B008A6" w:rsidRDefault="00255278" w:rsidP="00B008A6">
            <w:pPr>
              <w:jc w:val="right"/>
              <w:rPr>
                <w:rFonts w:cs="Arial"/>
                <w:i/>
              </w:rPr>
            </w:pPr>
            <w:r w:rsidRPr="00B821D0">
              <w:t>12.5</w:t>
            </w:r>
          </w:p>
        </w:tc>
        <w:tc>
          <w:tcPr>
            <w:tcW w:w="1080" w:type="dxa"/>
          </w:tcPr>
          <w:p w14:paraId="4FF726ED" w14:textId="66BBB87E" w:rsidR="00D944A0" w:rsidRPr="00B821D0" w:rsidRDefault="002178B4" w:rsidP="00B008A6">
            <w:pPr>
              <w:jc w:val="center"/>
            </w:pPr>
            <w:ins w:id="271" w:author="Percival Gee" w:date="2023-09-01T14:43:00Z">
              <w:r>
                <w:t>6</w:t>
              </w:r>
            </w:ins>
            <w:ins w:id="272" w:author="Percival Gee" w:date="2023-09-01T14:42:00Z">
              <w:r w:rsidR="00EE6138">
                <w:t>%</w:t>
              </w:r>
            </w:ins>
          </w:p>
        </w:tc>
        <w:tc>
          <w:tcPr>
            <w:tcW w:w="837" w:type="dxa"/>
            <w:vAlign w:val="center"/>
          </w:tcPr>
          <w:p w14:paraId="06DB933C" w14:textId="330ED579" w:rsidR="00255278" w:rsidRPr="00B008A6" w:rsidRDefault="00255278" w:rsidP="00B008A6">
            <w:pPr>
              <w:jc w:val="center"/>
              <w:rPr>
                <w:rFonts w:cs="Arial"/>
                <w:i/>
              </w:rPr>
            </w:pPr>
            <w:r w:rsidRPr="00B821D0">
              <w:t>4.4%</w:t>
            </w:r>
          </w:p>
        </w:tc>
        <w:tc>
          <w:tcPr>
            <w:tcW w:w="967" w:type="dxa"/>
            <w:vAlign w:val="center"/>
          </w:tcPr>
          <w:p w14:paraId="41398C4F" w14:textId="5B204711" w:rsidR="00255278" w:rsidRPr="00B008A6" w:rsidRDefault="00255278" w:rsidP="00B008A6">
            <w:pPr>
              <w:jc w:val="center"/>
              <w:rPr>
                <w:rFonts w:cs="Arial"/>
                <w:i/>
              </w:rPr>
            </w:pPr>
            <w:r w:rsidRPr="00B821D0">
              <w:t>9.6%</w:t>
            </w:r>
          </w:p>
        </w:tc>
        <w:tc>
          <w:tcPr>
            <w:tcW w:w="904" w:type="dxa"/>
          </w:tcPr>
          <w:p w14:paraId="5357D7F9" w14:textId="00534C4B" w:rsidR="00255278" w:rsidRPr="00B008A6" w:rsidRDefault="00255278" w:rsidP="00B008A6">
            <w:pPr>
              <w:jc w:val="center"/>
              <w:rPr>
                <w:rFonts w:cs="Arial"/>
                <w:i/>
              </w:rPr>
            </w:pPr>
            <w:r w:rsidRPr="00B821D0">
              <w:t>60%</w:t>
            </w:r>
          </w:p>
        </w:tc>
      </w:tr>
      <w:tr w:rsidR="00B821D0" w:rsidRPr="00B821D0" w14:paraId="31F09E61" w14:textId="065300A3" w:rsidTr="006F6ED8">
        <w:tc>
          <w:tcPr>
            <w:tcW w:w="943" w:type="dxa"/>
          </w:tcPr>
          <w:p w14:paraId="258064F2" w14:textId="74F8EF6D" w:rsidR="00255278" w:rsidRPr="00B008A6" w:rsidRDefault="00255278" w:rsidP="00255278">
            <w:pPr>
              <w:jc w:val="both"/>
              <w:rPr>
                <w:rFonts w:cs="Arial"/>
                <w:i/>
              </w:rPr>
            </w:pPr>
            <w:r w:rsidRPr="00B821D0">
              <w:t>Australia</w:t>
            </w:r>
          </w:p>
        </w:tc>
        <w:tc>
          <w:tcPr>
            <w:tcW w:w="1954" w:type="dxa"/>
          </w:tcPr>
          <w:p w14:paraId="49AD6C95" w14:textId="51BD16A1" w:rsidR="00255278" w:rsidRPr="00B008A6" w:rsidRDefault="00255278" w:rsidP="00255278">
            <w:pPr>
              <w:jc w:val="both"/>
              <w:rPr>
                <w:rFonts w:cs="Arial"/>
                <w:i/>
              </w:rPr>
            </w:pPr>
            <w:r w:rsidRPr="00B821D0">
              <w:t>Forest Lakes</w:t>
            </w:r>
          </w:p>
        </w:tc>
        <w:tc>
          <w:tcPr>
            <w:tcW w:w="1949" w:type="dxa"/>
          </w:tcPr>
          <w:p w14:paraId="1D2B73B6" w14:textId="5E19F196" w:rsidR="00255278" w:rsidRPr="00B008A6" w:rsidRDefault="00255278" w:rsidP="00255278">
            <w:pPr>
              <w:jc w:val="both"/>
              <w:rPr>
                <w:rFonts w:cs="Arial"/>
                <w:i/>
              </w:rPr>
            </w:pPr>
            <w:r w:rsidRPr="00B821D0">
              <w:t>Convenience Retail</w:t>
            </w:r>
          </w:p>
        </w:tc>
        <w:tc>
          <w:tcPr>
            <w:tcW w:w="867" w:type="dxa"/>
          </w:tcPr>
          <w:p w14:paraId="2702CFF4" w14:textId="59EAA769" w:rsidR="00255278" w:rsidRPr="00B008A6" w:rsidRDefault="00255278" w:rsidP="00B008A6">
            <w:pPr>
              <w:jc w:val="right"/>
              <w:rPr>
                <w:rFonts w:cs="Arial"/>
                <w:i/>
              </w:rPr>
            </w:pPr>
            <w:r w:rsidRPr="00B821D0">
              <w:t>30.3</w:t>
            </w:r>
          </w:p>
        </w:tc>
        <w:tc>
          <w:tcPr>
            <w:tcW w:w="1080" w:type="dxa"/>
          </w:tcPr>
          <w:p w14:paraId="67C518E8" w14:textId="71581102" w:rsidR="00D944A0" w:rsidRPr="00B821D0" w:rsidRDefault="00EE6138" w:rsidP="00B008A6">
            <w:pPr>
              <w:jc w:val="center"/>
            </w:pPr>
            <w:ins w:id="273" w:author="Percival Gee" w:date="2023-09-01T14:42:00Z">
              <w:r>
                <w:t>10%</w:t>
              </w:r>
            </w:ins>
          </w:p>
        </w:tc>
        <w:tc>
          <w:tcPr>
            <w:tcW w:w="837" w:type="dxa"/>
            <w:vAlign w:val="center"/>
          </w:tcPr>
          <w:p w14:paraId="4E9610C4" w14:textId="16A2890E" w:rsidR="00255278" w:rsidRPr="00B008A6" w:rsidRDefault="00255278" w:rsidP="00B008A6">
            <w:pPr>
              <w:jc w:val="center"/>
              <w:rPr>
                <w:rFonts w:cs="Arial"/>
                <w:i/>
              </w:rPr>
            </w:pPr>
            <w:r w:rsidRPr="00B821D0">
              <w:t>5.2%</w:t>
            </w:r>
          </w:p>
        </w:tc>
        <w:tc>
          <w:tcPr>
            <w:tcW w:w="967" w:type="dxa"/>
            <w:vAlign w:val="center"/>
          </w:tcPr>
          <w:p w14:paraId="4C03B6D4" w14:textId="74708D37" w:rsidR="00255278" w:rsidRPr="00B008A6" w:rsidRDefault="00255278" w:rsidP="00B008A6">
            <w:pPr>
              <w:jc w:val="center"/>
              <w:rPr>
                <w:rFonts w:cs="Arial"/>
                <w:i/>
              </w:rPr>
            </w:pPr>
            <w:r w:rsidRPr="00B821D0">
              <w:t>9.2%</w:t>
            </w:r>
          </w:p>
        </w:tc>
        <w:tc>
          <w:tcPr>
            <w:tcW w:w="904" w:type="dxa"/>
          </w:tcPr>
          <w:p w14:paraId="394C1E85" w14:textId="1CE668DB" w:rsidR="00255278" w:rsidRPr="00B008A6" w:rsidRDefault="00255278" w:rsidP="00B008A6">
            <w:pPr>
              <w:jc w:val="center"/>
              <w:rPr>
                <w:rFonts w:cs="Arial"/>
                <w:i/>
              </w:rPr>
            </w:pPr>
            <w:r w:rsidRPr="00B821D0">
              <w:t>50%</w:t>
            </w:r>
          </w:p>
        </w:tc>
      </w:tr>
      <w:tr w:rsidR="00B821D0" w:rsidRPr="00B821D0" w14:paraId="508C057B" w14:textId="4C72112D" w:rsidTr="006F6ED8">
        <w:tc>
          <w:tcPr>
            <w:tcW w:w="943" w:type="dxa"/>
          </w:tcPr>
          <w:p w14:paraId="003569C4" w14:textId="0D06167C" w:rsidR="00255278" w:rsidRPr="00B008A6" w:rsidRDefault="00255278" w:rsidP="00255278">
            <w:pPr>
              <w:jc w:val="both"/>
              <w:rPr>
                <w:rFonts w:cs="Arial"/>
                <w:i/>
              </w:rPr>
            </w:pPr>
            <w:r w:rsidRPr="00B821D0">
              <w:t>Australia</w:t>
            </w:r>
          </w:p>
        </w:tc>
        <w:tc>
          <w:tcPr>
            <w:tcW w:w="1954" w:type="dxa"/>
          </w:tcPr>
          <w:p w14:paraId="1C272A7E" w14:textId="2455E2D5" w:rsidR="00255278" w:rsidRPr="00B008A6" w:rsidRDefault="00255278" w:rsidP="00255278">
            <w:pPr>
              <w:jc w:val="both"/>
              <w:rPr>
                <w:rFonts w:cs="Arial"/>
                <w:i/>
              </w:rPr>
            </w:pPr>
            <w:r w:rsidRPr="00B821D0">
              <w:t>HQ South</w:t>
            </w:r>
          </w:p>
        </w:tc>
        <w:tc>
          <w:tcPr>
            <w:tcW w:w="1949" w:type="dxa"/>
          </w:tcPr>
          <w:p w14:paraId="2595F6A6" w14:textId="0DEBC8F8" w:rsidR="00255278" w:rsidRPr="00B008A6" w:rsidRDefault="00255278" w:rsidP="00255278">
            <w:pPr>
              <w:jc w:val="both"/>
              <w:rPr>
                <w:rFonts w:cs="Arial"/>
                <w:i/>
              </w:rPr>
            </w:pPr>
            <w:r w:rsidRPr="00B821D0">
              <w:t>Office</w:t>
            </w:r>
          </w:p>
        </w:tc>
        <w:tc>
          <w:tcPr>
            <w:tcW w:w="867" w:type="dxa"/>
          </w:tcPr>
          <w:p w14:paraId="0523FC20" w14:textId="20647D2C" w:rsidR="00255278" w:rsidRPr="00B008A6" w:rsidRDefault="00255278" w:rsidP="00B008A6">
            <w:pPr>
              <w:jc w:val="right"/>
              <w:rPr>
                <w:rFonts w:cs="Arial"/>
                <w:i/>
              </w:rPr>
            </w:pPr>
            <w:r w:rsidRPr="00B821D0">
              <w:t>39.9</w:t>
            </w:r>
          </w:p>
        </w:tc>
        <w:tc>
          <w:tcPr>
            <w:tcW w:w="1080" w:type="dxa"/>
          </w:tcPr>
          <w:p w14:paraId="4AE13F8E" w14:textId="719D1ED7" w:rsidR="00D944A0" w:rsidRPr="00B821D0" w:rsidRDefault="00445744" w:rsidP="00B008A6">
            <w:pPr>
              <w:jc w:val="center"/>
            </w:pPr>
            <w:ins w:id="274" w:author="Percival Gee" w:date="2023-09-01T14:43:00Z">
              <w:r>
                <w:t>16</w:t>
              </w:r>
            </w:ins>
            <w:ins w:id="275" w:author="Percival Gee" w:date="2023-09-01T14:42:00Z">
              <w:r w:rsidR="00EE6138">
                <w:t>%</w:t>
              </w:r>
            </w:ins>
          </w:p>
        </w:tc>
        <w:tc>
          <w:tcPr>
            <w:tcW w:w="837" w:type="dxa"/>
            <w:vAlign w:val="center"/>
          </w:tcPr>
          <w:p w14:paraId="21CB6C48" w14:textId="4E515893" w:rsidR="00255278" w:rsidRPr="00B008A6" w:rsidRDefault="00255278" w:rsidP="00B008A6">
            <w:pPr>
              <w:jc w:val="center"/>
              <w:rPr>
                <w:rFonts w:cs="Arial"/>
                <w:i/>
              </w:rPr>
            </w:pPr>
            <w:r w:rsidRPr="00B821D0">
              <w:t>4.2%</w:t>
            </w:r>
          </w:p>
        </w:tc>
        <w:tc>
          <w:tcPr>
            <w:tcW w:w="967" w:type="dxa"/>
            <w:vAlign w:val="center"/>
          </w:tcPr>
          <w:p w14:paraId="29E1721C" w14:textId="21BFD007" w:rsidR="00255278" w:rsidRPr="00B008A6" w:rsidRDefault="00255278" w:rsidP="00B008A6">
            <w:pPr>
              <w:jc w:val="center"/>
              <w:rPr>
                <w:rFonts w:cs="Arial"/>
                <w:i/>
              </w:rPr>
            </w:pPr>
            <w:r w:rsidRPr="00B821D0">
              <w:t>9.4%</w:t>
            </w:r>
          </w:p>
        </w:tc>
        <w:tc>
          <w:tcPr>
            <w:tcW w:w="904" w:type="dxa"/>
          </w:tcPr>
          <w:p w14:paraId="4F09D080" w14:textId="569C611A" w:rsidR="00255278" w:rsidRPr="00B008A6" w:rsidRDefault="00255278" w:rsidP="00B008A6">
            <w:pPr>
              <w:jc w:val="center"/>
              <w:rPr>
                <w:rFonts w:cs="Arial"/>
                <w:i/>
              </w:rPr>
            </w:pPr>
            <w:r w:rsidRPr="00B821D0">
              <w:t>50%</w:t>
            </w:r>
          </w:p>
        </w:tc>
      </w:tr>
      <w:tr w:rsidR="00B821D0" w:rsidRPr="00B821D0" w14:paraId="4FFB4D51" w14:textId="3BFEE428" w:rsidTr="006F6ED8">
        <w:tc>
          <w:tcPr>
            <w:tcW w:w="943" w:type="dxa"/>
          </w:tcPr>
          <w:p w14:paraId="76D2C826" w14:textId="3D9941E1" w:rsidR="00255278" w:rsidRPr="00D944A0" w:rsidRDefault="00255278" w:rsidP="00255278">
            <w:pPr>
              <w:jc w:val="both"/>
              <w:rPr>
                <w:rFonts w:cs="Arial"/>
                <w:i/>
              </w:rPr>
            </w:pPr>
            <w:r w:rsidRPr="00D944A0">
              <w:t>Thailand</w:t>
            </w:r>
          </w:p>
        </w:tc>
        <w:tc>
          <w:tcPr>
            <w:tcW w:w="1954" w:type="dxa"/>
          </w:tcPr>
          <w:p w14:paraId="0F553E96" w14:textId="29897F6D" w:rsidR="00255278" w:rsidRPr="00D944A0" w:rsidRDefault="00255278" w:rsidP="00255278">
            <w:pPr>
              <w:jc w:val="both"/>
              <w:rPr>
                <w:rFonts w:cs="Arial"/>
                <w:i/>
              </w:rPr>
            </w:pPr>
            <w:r w:rsidRPr="00D944A0">
              <w:t>Thai Logistics</w:t>
            </w:r>
          </w:p>
        </w:tc>
        <w:tc>
          <w:tcPr>
            <w:tcW w:w="1949" w:type="dxa"/>
          </w:tcPr>
          <w:p w14:paraId="544EBFCE" w14:textId="1AEA4E51" w:rsidR="00255278" w:rsidRPr="00D944A0" w:rsidRDefault="00255278" w:rsidP="00255278">
            <w:pPr>
              <w:jc w:val="both"/>
              <w:rPr>
                <w:rFonts w:cs="Arial"/>
                <w:i/>
              </w:rPr>
            </w:pPr>
            <w:r w:rsidRPr="00D944A0">
              <w:t>Industrial/Logistics</w:t>
            </w:r>
          </w:p>
        </w:tc>
        <w:tc>
          <w:tcPr>
            <w:tcW w:w="867" w:type="dxa"/>
          </w:tcPr>
          <w:p w14:paraId="6C212E54" w14:textId="0CA52912" w:rsidR="00255278" w:rsidRPr="00D944A0" w:rsidRDefault="00255278" w:rsidP="00B008A6">
            <w:pPr>
              <w:jc w:val="right"/>
              <w:rPr>
                <w:rFonts w:cs="Arial"/>
                <w:i/>
              </w:rPr>
            </w:pPr>
            <w:r w:rsidRPr="00D944A0">
              <w:t>15.0</w:t>
            </w:r>
          </w:p>
        </w:tc>
        <w:tc>
          <w:tcPr>
            <w:tcW w:w="1080" w:type="dxa"/>
          </w:tcPr>
          <w:p w14:paraId="1B235EF3" w14:textId="600D7698" w:rsidR="00D944A0" w:rsidRPr="00D944A0" w:rsidRDefault="007B251D" w:rsidP="00B008A6">
            <w:pPr>
              <w:jc w:val="center"/>
            </w:pPr>
            <w:ins w:id="276" w:author="Percival Gee" w:date="2023-09-01T14:43:00Z">
              <w:r>
                <w:t>6</w:t>
              </w:r>
              <w:r w:rsidR="00EE6138">
                <w:t>%</w:t>
              </w:r>
            </w:ins>
          </w:p>
        </w:tc>
        <w:tc>
          <w:tcPr>
            <w:tcW w:w="837" w:type="dxa"/>
            <w:vAlign w:val="center"/>
          </w:tcPr>
          <w:p w14:paraId="43A6EA37" w14:textId="076E35C9" w:rsidR="00255278" w:rsidRPr="00D944A0" w:rsidRDefault="4192BACC" w:rsidP="00B008A6">
            <w:pPr>
              <w:jc w:val="center"/>
              <w:rPr>
                <w:rFonts w:cs="Arial"/>
                <w:i/>
              </w:rPr>
            </w:pPr>
            <w:r w:rsidRPr="00D944A0">
              <w:t>21.1</w:t>
            </w:r>
            <w:r w:rsidR="00255278" w:rsidRPr="00D944A0">
              <w:t>%</w:t>
            </w:r>
          </w:p>
        </w:tc>
        <w:tc>
          <w:tcPr>
            <w:tcW w:w="967" w:type="dxa"/>
            <w:vAlign w:val="center"/>
          </w:tcPr>
          <w:p w14:paraId="69FA42D6" w14:textId="2A121871" w:rsidR="00255278" w:rsidRPr="00D944A0" w:rsidRDefault="1A11ED31" w:rsidP="00B008A6">
            <w:pPr>
              <w:jc w:val="center"/>
              <w:rPr>
                <w:rFonts w:cs="Arial"/>
                <w:i/>
              </w:rPr>
            </w:pPr>
            <w:r w:rsidRPr="00D944A0">
              <w:t>37.0</w:t>
            </w:r>
            <w:r w:rsidR="00255278" w:rsidRPr="00D944A0">
              <w:t>%</w:t>
            </w:r>
          </w:p>
        </w:tc>
        <w:tc>
          <w:tcPr>
            <w:tcW w:w="904" w:type="dxa"/>
          </w:tcPr>
          <w:p w14:paraId="3C83A39B" w14:textId="13407847" w:rsidR="00255278" w:rsidRPr="00D944A0" w:rsidRDefault="2D500FAC" w:rsidP="00B008A6">
            <w:pPr>
              <w:jc w:val="center"/>
              <w:rPr>
                <w:rFonts w:cs="Arial"/>
                <w:i/>
              </w:rPr>
            </w:pPr>
            <w:r w:rsidRPr="00D944A0">
              <w:t>60</w:t>
            </w:r>
            <w:r w:rsidR="00255278" w:rsidRPr="00D944A0">
              <w:t>%</w:t>
            </w:r>
          </w:p>
        </w:tc>
      </w:tr>
      <w:tr w:rsidR="00B821D0" w:rsidRPr="00B821D0" w14:paraId="7D830139" w14:textId="67D629BB" w:rsidTr="006F6ED8">
        <w:tc>
          <w:tcPr>
            <w:tcW w:w="943" w:type="dxa"/>
          </w:tcPr>
          <w:p w14:paraId="0645C118" w14:textId="3B811C5F" w:rsidR="00255278" w:rsidRPr="00B008A6" w:rsidRDefault="00255278" w:rsidP="00255278">
            <w:pPr>
              <w:jc w:val="both"/>
              <w:rPr>
                <w:rFonts w:cs="Arial"/>
                <w:i/>
              </w:rPr>
            </w:pPr>
            <w:r w:rsidRPr="00B821D0">
              <w:t>Japan</w:t>
            </w:r>
          </w:p>
        </w:tc>
        <w:tc>
          <w:tcPr>
            <w:tcW w:w="1954" w:type="dxa"/>
          </w:tcPr>
          <w:p w14:paraId="3D0D5A49" w14:textId="29CB4B79" w:rsidR="00255278" w:rsidRPr="00B008A6" w:rsidRDefault="00255278" w:rsidP="00255278">
            <w:pPr>
              <w:jc w:val="both"/>
              <w:rPr>
                <w:rFonts w:cs="Arial"/>
                <w:i/>
              </w:rPr>
            </w:pPr>
            <w:r w:rsidRPr="00B821D0">
              <w:t>Kitasaiwaicho</w:t>
            </w:r>
          </w:p>
        </w:tc>
        <w:tc>
          <w:tcPr>
            <w:tcW w:w="1949" w:type="dxa"/>
          </w:tcPr>
          <w:p w14:paraId="444D6E92" w14:textId="771B36D2" w:rsidR="00255278" w:rsidRPr="00B008A6" w:rsidRDefault="00255278" w:rsidP="00255278">
            <w:pPr>
              <w:jc w:val="both"/>
              <w:rPr>
                <w:rFonts w:cs="Arial"/>
                <w:i/>
              </w:rPr>
            </w:pPr>
            <w:r w:rsidRPr="00B821D0">
              <w:t>Office</w:t>
            </w:r>
          </w:p>
        </w:tc>
        <w:tc>
          <w:tcPr>
            <w:tcW w:w="867" w:type="dxa"/>
          </w:tcPr>
          <w:p w14:paraId="6997BEE3" w14:textId="179DC8CC" w:rsidR="00255278" w:rsidRPr="00B008A6" w:rsidRDefault="00255278" w:rsidP="00B008A6">
            <w:pPr>
              <w:jc w:val="right"/>
              <w:rPr>
                <w:rFonts w:cs="Arial"/>
                <w:i/>
              </w:rPr>
            </w:pPr>
            <w:r w:rsidRPr="00B821D0">
              <w:t>11.9</w:t>
            </w:r>
          </w:p>
        </w:tc>
        <w:tc>
          <w:tcPr>
            <w:tcW w:w="1080" w:type="dxa"/>
          </w:tcPr>
          <w:p w14:paraId="7572A692" w14:textId="5AD8ED97" w:rsidR="00D944A0" w:rsidRPr="00B821D0" w:rsidRDefault="007B251D" w:rsidP="00B008A6">
            <w:pPr>
              <w:jc w:val="center"/>
            </w:pPr>
            <w:ins w:id="277" w:author="Percival Gee" w:date="2023-09-01T14:43:00Z">
              <w:r>
                <w:t>7%</w:t>
              </w:r>
            </w:ins>
          </w:p>
        </w:tc>
        <w:tc>
          <w:tcPr>
            <w:tcW w:w="837" w:type="dxa"/>
            <w:vAlign w:val="center"/>
          </w:tcPr>
          <w:p w14:paraId="549331C0" w14:textId="1C8375EA" w:rsidR="00255278" w:rsidRPr="00B008A6" w:rsidRDefault="00255278" w:rsidP="00B008A6">
            <w:pPr>
              <w:jc w:val="center"/>
              <w:rPr>
                <w:rFonts w:cs="Arial"/>
                <w:i/>
              </w:rPr>
            </w:pPr>
            <w:r w:rsidRPr="00B821D0">
              <w:t>3.9%</w:t>
            </w:r>
          </w:p>
        </w:tc>
        <w:tc>
          <w:tcPr>
            <w:tcW w:w="967" w:type="dxa"/>
            <w:vAlign w:val="center"/>
          </w:tcPr>
          <w:p w14:paraId="71351C56" w14:textId="7A4F4C4C" w:rsidR="00255278" w:rsidRPr="00B008A6" w:rsidRDefault="00255278" w:rsidP="00B008A6">
            <w:pPr>
              <w:jc w:val="center"/>
              <w:rPr>
                <w:rFonts w:cs="Arial"/>
                <w:i/>
              </w:rPr>
            </w:pPr>
            <w:r w:rsidRPr="00B821D0">
              <w:t>11.6%</w:t>
            </w:r>
          </w:p>
        </w:tc>
        <w:tc>
          <w:tcPr>
            <w:tcW w:w="904" w:type="dxa"/>
          </w:tcPr>
          <w:p w14:paraId="1E0BD316" w14:textId="4F2F0BF3" w:rsidR="00255278" w:rsidRPr="00B008A6" w:rsidRDefault="00255278" w:rsidP="00B008A6">
            <w:pPr>
              <w:jc w:val="center"/>
              <w:rPr>
                <w:rFonts w:cs="Arial"/>
                <w:i/>
              </w:rPr>
            </w:pPr>
            <w:r w:rsidRPr="00B821D0">
              <w:t>60%</w:t>
            </w:r>
          </w:p>
        </w:tc>
      </w:tr>
      <w:tr w:rsidR="00B821D0" w:rsidRPr="00B821D0" w14:paraId="6E0513BB" w14:textId="0B449A33" w:rsidTr="006F6ED8">
        <w:tc>
          <w:tcPr>
            <w:tcW w:w="943" w:type="dxa"/>
            <w:tcBorders>
              <w:bottom w:val="single" w:sz="4" w:space="0" w:color="auto"/>
            </w:tcBorders>
          </w:tcPr>
          <w:p w14:paraId="21D94675" w14:textId="632A34DD" w:rsidR="00255278" w:rsidRPr="00B008A6" w:rsidRDefault="00255278" w:rsidP="00255278">
            <w:pPr>
              <w:jc w:val="both"/>
              <w:rPr>
                <w:rFonts w:cs="Arial"/>
                <w:i/>
              </w:rPr>
            </w:pPr>
            <w:r w:rsidRPr="00B821D0">
              <w:t>Japan</w:t>
            </w:r>
          </w:p>
        </w:tc>
        <w:tc>
          <w:tcPr>
            <w:tcW w:w="1954" w:type="dxa"/>
            <w:tcBorders>
              <w:bottom w:val="single" w:sz="4" w:space="0" w:color="auto"/>
            </w:tcBorders>
          </w:tcPr>
          <w:p w14:paraId="2770BB11" w14:textId="6A131CA2" w:rsidR="00255278" w:rsidRPr="00B008A6" w:rsidRDefault="00255278" w:rsidP="00255278">
            <w:pPr>
              <w:jc w:val="both"/>
              <w:rPr>
                <w:rFonts w:cs="Arial"/>
                <w:i/>
              </w:rPr>
            </w:pPr>
            <w:r w:rsidRPr="00B821D0">
              <w:t>Nishi Gotanda</w:t>
            </w:r>
          </w:p>
        </w:tc>
        <w:tc>
          <w:tcPr>
            <w:tcW w:w="1949" w:type="dxa"/>
            <w:tcBorders>
              <w:bottom w:val="single" w:sz="4" w:space="0" w:color="auto"/>
            </w:tcBorders>
          </w:tcPr>
          <w:p w14:paraId="2AC5365F" w14:textId="7A3E66EA" w:rsidR="00255278" w:rsidRPr="00B008A6" w:rsidRDefault="00255278" w:rsidP="00255278">
            <w:pPr>
              <w:jc w:val="both"/>
              <w:rPr>
                <w:rFonts w:cs="Arial"/>
                <w:i/>
              </w:rPr>
            </w:pPr>
            <w:r w:rsidRPr="00B821D0">
              <w:t>Office</w:t>
            </w:r>
          </w:p>
        </w:tc>
        <w:tc>
          <w:tcPr>
            <w:tcW w:w="867" w:type="dxa"/>
            <w:tcBorders>
              <w:bottom w:val="single" w:sz="4" w:space="0" w:color="auto"/>
            </w:tcBorders>
          </w:tcPr>
          <w:p w14:paraId="6AC3A104" w14:textId="5E753F43" w:rsidR="00255278" w:rsidRPr="00B008A6" w:rsidRDefault="00255278" w:rsidP="00B008A6">
            <w:pPr>
              <w:jc w:val="right"/>
              <w:rPr>
                <w:rFonts w:cs="Arial"/>
                <w:i/>
              </w:rPr>
            </w:pPr>
            <w:r w:rsidRPr="00B821D0">
              <w:t>12.5</w:t>
            </w:r>
          </w:p>
        </w:tc>
        <w:tc>
          <w:tcPr>
            <w:tcW w:w="1080" w:type="dxa"/>
            <w:tcBorders>
              <w:bottom w:val="single" w:sz="4" w:space="0" w:color="auto"/>
            </w:tcBorders>
          </w:tcPr>
          <w:p w14:paraId="59D6B241" w14:textId="47E24E27" w:rsidR="00D944A0" w:rsidRPr="00B821D0" w:rsidRDefault="007B251D" w:rsidP="00B008A6">
            <w:pPr>
              <w:jc w:val="center"/>
            </w:pPr>
            <w:ins w:id="278" w:author="Percival Gee" w:date="2023-09-01T14:43:00Z">
              <w:r>
                <w:t>7%</w:t>
              </w:r>
            </w:ins>
          </w:p>
        </w:tc>
        <w:tc>
          <w:tcPr>
            <w:tcW w:w="837" w:type="dxa"/>
            <w:tcBorders>
              <w:bottom w:val="single" w:sz="4" w:space="0" w:color="auto"/>
            </w:tcBorders>
            <w:vAlign w:val="center"/>
          </w:tcPr>
          <w:p w14:paraId="5F7EE94B" w14:textId="5AEA4B5B" w:rsidR="00255278" w:rsidRPr="00B008A6" w:rsidRDefault="00255278" w:rsidP="00B008A6">
            <w:pPr>
              <w:jc w:val="center"/>
              <w:rPr>
                <w:rFonts w:cs="Arial"/>
                <w:i/>
              </w:rPr>
            </w:pPr>
            <w:r w:rsidRPr="00B821D0">
              <w:t>1.6%</w:t>
            </w:r>
          </w:p>
        </w:tc>
        <w:tc>
          <w:tcPr>
            <w:tcW w:w="967" w:type="dxa"/>
            <w:tcBorders>
              <w:bottom w:val="single" w:sz="4" w:space="0" w:color="auto"/>
            </w:tcBorders>
            <w:vAlign w:val="center"/>
          </w:tcPr>
          <w:p w14:paraId="3D8B0C73" w14:textId="6959D958" w:rsidR="00255278" w:rsidRPr="00B008A6" w:rsidRDefault="00255278" w:rsidP="00B008A6">
            <w:pPr>
              <w:jc w:val="center"/>
              <w:rPr>
                <w:rFonts w:cs="Arial"/>
                <w:i/>
              </w:rPr>
            </w:pPr>
            <w:r w:rsidRPr="00B821D0">
              <w:t>11.1%</w:t>
            </w:r>
          </w:p>
        </w:tc>
        <w:tc>
          <w:tcPr>
            <w:tcW w:w="904" w:type="dxa"/>
            <w:tcBorders>
              <w:bottom w:val="single" w:sz="4" w:space="0" w:color="auto"/>
            </w:tcBorders>
          </w:tcPr>
          <w:p w14:paraId="61DC4DD3" w14:textId="36F3E567" w:rsidR="00255278" w:rsidRPr="00B008A6" w:rsidRDefault="00255278" w:rsidP="00B008A6">
            <w:pPr>
              <w:jc w:val="center"/>
              <w:rPr>
                <w:rFonts w:cs="Arial"/>
                <w:i/>
              </w:rPr>
            </w:pPr>
            <w:r w:rsidRPr="00B821D0">
              <w:t>60%</w:t>
            </w:r>
          </w:p>
        </w:tc>
      </w:tr>
      <w:tr w:rsidR="00AD3773" w:rsidRPr="00B821D0" w14:paraId="4C0C8819" w14:textId="0C526FF7" w:rsidTr="00D944A0">
        <w:tc>
          <w:tcPr>
            <w:tcW w:w="4846" w:type="dxa"/>
            <w:gridSpan w:val="3"/>
            <w:tcBorders>
              <w:top w:val="single" w:sz="4" w:space="0" w:color="auto"/>
            </w:tcBorders>
          </w:tcPr>
          <w:p w14:paraId="55BB8C20" w14:textId="06C3805A" w:rsidR="00AD3773" w:rsidRPr="00B008A6" w:rsidRDefault="00AD3773" w:rsidP="00330C7E">
            <w:pPr>
              <w:jc w:val="both"/>
              <w:rPr>
                <w:rFonts w:cs="Arial"/>
                <w:i/>
              </w:rPr>
            </w:pPr>
            <w:r w:rsidRPr="00B008A6">
              <w:rPr>
                <w:rFonts w:cs="Arial"/>
                <w:i/>
              </w:rPr>
              <w:t xml:space="preserve">Portfolio </w:t>
            </w:r>
            <w:r w:rsidR="00775D1A">
              <w:rPr>
                <w:rFonts w:cs="Arial"/>
                <w:i/>
              </w:rPr>
              <w:t>sub-t</w:t>
            </w:r>
            <w:r w:rsidRPr="00B008A6">
              <w:rPr>
                <w:rFonts w:cs="Arial"/>
                <w:i/>
              </w:rPr>
              <w:t>otal</w:t>
            </w:r>
            <w:r w:rsidR="00775D1A">
              <w:rPr>
                <w:rFonts w:cs="Arial"/>
                <w:i/>
              </w:rPr>
              <w:t xml:space="preserve"> (ex. Saint)</w:t>
            </w:r>
          </w:p>
        </w:tc>
        <w:tc>
          <w:tcPr>
            <w:tcW w:w="867" w:type="dxa"/>
            <w:tcBorders>
              <w:top w:val="single" w:sz="4" w:space="0" w:color="auto"/>
            </w:tcBorders>
          </w:tcPr>
          <w:p w14:paraId="16FB9194" w14:textId="271C8277" w:rsidR="00AD3773" w:rsidRPr="00B008A6" w:rsidRDefault="00AD3773" w:rsidP="00B008A6">
            <w:pPr>
              <w:jc w:val="right"/>
              <w:rPr>
                <w:rFonts w:cs="Arial"/>
                <w:i/>
              </w:rPr>
            </w:pPr>
            <w:r w:rsidRPr="00B008A6">
              <w:rPr>
                <w:rFonts w:cs="Arial"/>
                <w:i/>
              </w:rPr>
              <w:t>211</w:t>
            </w:r>
            <w:r w:rsidRPr="01DD90B0">
              <w:rPr>
                <w:rFonts w:cs="Arial"/>
                <w:i/>
              </w:rPr>
              <w:t>.</w:t>
            </w:r>
            <w:r w:rsidR="50F84FA8" w:rsidRPr="01DD90B0">
              <w:rPr>
                <w:rFonts w:cs="Arial"/>
                <w:i/>
                <w:iCs/>
              </w:rPr>
              <w:t>0</w:t>
            </w:r>
          </w:p>
        </w:tc>
        <w:tc>
          <w:tcPr>
            <w:tcW w:w="1080" w:type="dxa"/>
            <w:tcBorders>
              <w:top w:val="single" w:sz="4" w:space="0" w:color="auto"/>
            </w:tcBorders>
          </w:tcPr>
          <w:p w14:paraId="1239DFA5" w14:textId="4913602D" w:rsidR="00D944A0" w:rsidRPr="00B821D0" w:rsidRDefault="00A85DCA" w:rsidP="00B008A6">
            <w:pPr>
              <w:jc w:val="center"/>
            </w:pPr>
            <w:ins w:id="279" w:author="Percival Gee" w:date="2023-09-01T14:43:00Z">
              <w:r>
                <w:t>95%</w:t>
              </w:r>
            </w:ins>
          </w:p>
        </w:tc>
        <w:tc>
          <w:tcPr>
            <w:tcW w:w="837" w:type="dxa"/>
            <w:tcBorders>
              <w:top w:val="single" w:sz="4" w:space="0" w:color="auto"/>
            </w:tcBorders>
            <w:vAlign w:val="center"/>
          </w:tcPr>
          <w:p w14:paraId="7C8C1007" w14:textId="057E5407" w:rsidR="00AD3773" w:rsidRPr="00B008A6" w:rsidRDefault="00AD3773" w:rsidP="00B008A6">
            <w:pPr>
              <w:jc w:val="center"/>
              <w:rPr>
                <w:rFonts w:cs="Arial"/>
                <w:i/>
              </w:rPr>
            </w:pPr>
            <w:r w:rsidRPr="00B821D0">
              <w:t>5.4%</w:t>
            </w:r>
          </w:p>
        </w:tc>
        <w:tc>
          <w:tcPr>
            <w:tcW w:w="967" w:type="dxa"/>
            <w:tcBorders>
              <w:top w:val="single" w:sz="4" w:space="0" w:color="auto"/>
            </w:tcBorders>
            <w:vAlign w:val="center"/>
          </w:tcPr>
          <w:p w14:paraId="574BCC38" w14:textId="5A6A4C1C" w:rsidR="00AD3773" w:rsidRPr="00B008A6" w:rsidRDefault="00AD3773" w:rsidP="00B008A6">
            <w:pPr>
              <w:jc w:val="center"/>
              <w:rPr>
                <w:rFonts w:cs="Arial"/>
                <w:i/>
              </w:rPr>
            </w:pPr>
            <w:r w:rsidRPr="00B821D0">
              <w:t>10.1%</w:t>
            </w:r>
          </w:p>
        </w:tc>
        <w:tc>
          <w:tcPr>
            <w:tcW w:w="904" w:type="dxa"/>
            <w:tcBorders>
              <w:top w:val="single" w:sz="4" w:space="0" w:color="auto"/>
            </w:tcBorders>
          </w:tcPr>
          <w:p w14:paraId="519E0856" w14:textId="0BC5D8BD" w:rsidR="00AD3773" w:rsidRPr="00B008A6" w:rsidRDefault="00AD3773" w:rsidP="00B008A6">
            <w:pPr>
              <w:jc w:val="center"/>
              <w:rPr>
                <w:rFonts w:cs="Arial"/>
                <w:i/>
              </w:rPr>
            </w:pPr>
            <w:r>
              <w:t>5</w:t>
            </w:r>
            <w:r w:rsidR="625CE209">
              <w:t>3</w:t>
            </w:r>
            <w:r w:rsidRPr="00B821D0">
              <w:t>%</w:t>
            </w:r>
          </w:p>
        </w:tc>
      </w:tr>
      <w:tr w:rsidR="00775D1A" w:rsidRPr="00B821D0" w14:paraId="548D9BDB" w14:textId="77777777" w:rsidTr="006F6ED8">
        <w:tc>
          <w:tcPr>
            <w:tcW w:w="943" w:type="dxa"/>
            <w:tcBorders>
              <w:bottom w:val="single" w:sz="4" w:space="0" w:color="auto"/>
            </w:tcBorders>
          </w:tcPr>
          <w:p w14:paraId="33115787" w14:textId="77777777" w:rsidR="00775D1A" w:rsidRPr="00690A7B" w:rsidRDefault="00775D1A" w:rsidP="001737A6">
            <w:pPr>
              <w:jc w:val="both"/>
              <w:rPr>
                <w:rFonts w:cs="Arial"/>
                <w:i/>
              </w:rPr>
            </w:pPr>
            <w:r w:rsidRPr="00B821D0">
              <w:t>Japan</w:t>
            </w:r>
          </w:p>
        </w:tc>
        <w:tc>
          <w:tcPr>
            <w:tcW w:w="1954" w:type="dxa"/>
            <w:tcBorders>
              <w:bottom w:val="single" w:sz="4" w:space="0" w:color="auto"/>
            </w:tcBorders>
          </w:tcPr>
          <w:p w14:paraId="3B579402" w14:textId="062FC30D" w:rsidR="00775D1A" w:rsidRPr="00690A7B" w:rsidRDefault="00775D1A" w:rsidP="001737A6">
            <w:pPr>
              <w:jc w:val="both"/>
              <w:rPr>
                <w:rFonts w:cs="Arial"/>
                <w:i/>
              </w:rPr>
            </w:pPr>
            <w:del w:id="280" w:author="Will Johnson" w:date="2023-09-01T16:24:00Z">
              <w:r w:rsidRPr="00B821D0" w:rsidDel="000B339E">
                <w:delText>Nishi Gotanda</w:delText>
              </w:r>
            </w:del>
            <w:ins w:id="281" w:author="Will Johnson" w:date="2023-09-01T16:24:00Z">
              <w:r w:rsidR="000B339E">
                <w:t>Project Saint</w:t>
              </w:r>
            </w:ins>
          </w:p>
        </w:tc>
        <w:tc>
          <w:tcPr>
            <w:tcW w:w="1949" w:type="dxa"/>
            <w:tcBorders>
              <w:bottom w:val="single" w:sz="4" w:space="0" w:color="auto"/>
            </w:tcBorders>
          </w:tcPr>
          <w:p w14:paraId="29D5F2E2" w14:textId="57D29785" w:rsidR="00775D1A" w:rsidRPr="00690A7B" w:rsidRDefault="005219AF" w:rsidP="001737A6">
            <w:pPr>
              <w:jc w:val="both"/>
              <w:rPr>
                <w:rFonts w:cs="Arial"/>
                <w:i/>
              </w:rPr>
            </w:pPr>
            <w:r>
              <w:t>Healthcare</w:t>
            </w:r>
          </w:p>
        </w:tc>
        <w:tc>
          <w:tcPr>
            <w:tcW w:w="867" w:type="dxa"/>
            <w:tcBorders>
              <w:bottom w:val="single" w:sz="4" w:space="0" w:color="auto"/>
            </w:tcBorders>
          </w:tcPr>
          <w:p w14:paraId="0FD39FFF" w14:textId="17FFBC4E" w:rsidR="00775D1A" w:rsidRPr="00D944A0" w:rsidRDefault="00E74D68" w:rsidP="001737A6">
            <w:pPr>
              <w:jc w:val="right"/>
              <w:rPr>
                <w:rFonts w:cs="Arial"/>
                <w:i/>
              </w:rPr>
            </w:pPr>
            <w:r w:rsidRPr="00D944A0">
              <w:t>8.8</w:t>
            </w:r>
          </w:p>
        </w:tc>
        <w:tc>
          <w:tcPr>
            <w:tcW w:w="1080" w:type="dxa"/>
            <w:tcBorders>
              <w:bottom w:val="single" w:sz="4" w:space="0" w:color="auto"/>
            </w:tcBorders>
          </w:tcPr>
          <w:p w14:paraId="5A98E613" w14:textId="0E2E05EB" w:rsidR="00D944A0" w:rsidRPr="00D944A0" w:rsidRDefault="00A85DCA" w:rsidP="00B008A6">
            <w:pPr>
              <w:jc w:val="center"/>
            </w:pPr>
            <w:ins w:id="282" w:author="Percival Gee" w:date="2023-09-01T14:43:00Z">
              <w:r>
                <w:t>5%</w:t>
              </w:r>
            </w:ins>
          </w:p>
        </w:tc>
        <w:tc>
          <w:tcPr>
            <w:tcW w:w="837" w:type="dxa"/>
            <w:tcBorders>
              <w:bottom w:val="single" w:sz="4" w:space="0" w:color="auto"/>
            </w:tcBorders>
            <w:vAlign w:val="center"/>
          </w:tcPr>
          <w:p w14:paraId="44ADAF96" w14:textId="40188567" w:rsidR="00775D1A" w:rsidRPr="00D944A0" w:rsidRDefault="673900E1" w:rsidP="00B008A6">
            <w:pPr>
              <w:jc w:val="center"/>
              <w:rPr>
                <w:rFonts w:cs="Arial"/>
                <w:i/>
              </w:rPr>
            </w:pPr>
            <w:r w:rsidRPr="00D944A0">
              <w:t>5.5</w:t>
            </w:r>
            <w:r w:rsidR="00775D1A" w:rsidRPr="00D944A0">
              <w:t>%</w:t>
            </w:r>
          </w:p>
        </w:tc>
        <w:tc>
          <w:tcPr>
            <w:tcW w:w="967" w:type="dxa"/>
            <w:tcBorders>
              <w:bottom w:val="single" w:sz="4" w:space="0" w:color="auto"/>
            </w:tcBorders>
            <w:vAlign w:val="center"/>
          </w:tcPr>
          <w:p w14:paraId="5635DEF0" w14:textId="3EB13A0D" w:rsidR="00775D1A" w:rsidRPr="00D944A0" w:rsidRDefault="7B9A3443" w:rsidP="00B008A6">
            <w:pPr>
              <w:jc w:val="center"/>
              <w:rPr>
                <w:rFonts w:cs="Arial"/>
                <w:i/>
              </w:rPr>
            </w:pPr>
            <w:r w:rsidRPr="00D944A0">
              <w:t>13.</w:t>
            </w:r>
            <w:r w:rsidR="4A788894" w:rsidRPr="00D944A0">
              <w:t>1</w:t>
            </w:r>
            <w:r w:rsidR="00775D1A" w:rsidRPr="00D944A0">
              <w:t>%</w:t>
            </w:r>
          </w:p>
        </w:tc>
        <w:tc>
          <w:tcPr>
            <w:tcW w:w="904" w:type="dxa"/>
            <w:tcBorders>
              <w:bottom w:val="single" w:sz="4" w:space="0" w:color="auto"/>
            </w:tcBorders>
          </w:tcPr>
          <w:p w14:paraId="6BB68808" w14:textId="285ED7DB" w:rsidR="00775D1A" w:rsidRPr="00D944A0" w:rsidRDefault="190ED19D" w:rsidP="00B008A6">
            <w:pPr>
              <w:jc w:val="center"/>
              <w:rPr>
                <w:rFonts w:cs="Arial"/>
                <w:i/>
              </w:rPr>
            </w:pPr>
            <w:r w:rsidRPr="00D944A0">
              <w:t>6</w:t>
            </w:r>
            <w:r w:rsidR="00775D1A" w:rsidRPr="00D944A0" w:rsidDel="25907D9C">
              <w:t>0</w:t>
            </w:r>
            <w:r w:rsidR="00775D1A" w:rsidRPr="00D944A0">
              <w:t>%</w:t>
            </w:r>
          </w:p>
        </w:tc>
      </w:tr>
      <w:tr w:rsidR="00775D1A" w:rsidRPr="00B821D0" w14:paraId="341F6FCA" w14:textId="77777777" w:rsidTr="00D944A0">
        <w:tc>
          <w:tcPr>
            <w:tcW w:w="4846" w:type="dxa"/>
            <w:gridSpan w:val="3"/>
            <w:tcBorders>
              <w:top w:val="single" w:sz="4" w:space="0" w:color="auto"/>
            </w:tcBorders>
          </w:tcPr>
          <w:p w14:paraId="386A419C" w14:textId="2443E34F" w:rsidR="00775D1A" w:rsidRPr="00690A7B" w:rsidRDefault="00775D1A" w:rsidP="001737A6">
            <w:pPr>
              <w:jc w:val="both"/>
              <w:rPr>
                <w:rFonts w:cs="Arial"/>
                <w:i/>
              </w:rPr>
            </w:pPr>
            <w:r w:rsidRPr="00690A7B">
              <w:rPr>
                <w:rFonts w:cs="Arial"/>
                <w:i/>
              </w:rPr>
              <w:t xml:space="preserve">Portfolio </w:t>
            </w:r>
            <w:r>
              <w:rPr>
                <w:rFonts w:cs="Arial"/>
                <w:i/>
              </w:rPr>
              <w:t>sub-t</w:t>
            </w:r>
            <w:r w:rsidRPr="00690A7B">
              <w:rPr>
                <w:rFonts w:cs="Arial"/>
                <w:i/>
              </w:rPr>
              <w:t>otal</w:t>
            </w:r>
            <w:r>
              <w:rPr>
                <w:rFonts w:cs="Arial"/>
                <w:i/>
              </w:rPr>
              <w:t xml:space="preserve"> (inc. Saint)</w:t>
            </w:r>
          </w:p>
        </w:tc>
        <w:tc>
          <w:tcPr>
            <w:tcW w:w="867" w:type="dxa"/>
            <w:tcBorders>
              <w:top w:val="single" w:sz="4" w:space="0" w:color="auto"/>
            </w:tcBorders>
          </w:tcPr>
          <w:p w14:paraId="5F63DC01" w14:textId="3E33C955" w:rsidR="00775D1A" w:rsidRPr="00D944A0" w:rsidRDefault="00775D1A" w:rsidP="001737A6">
            <w:pPr>
              <w:jc w:val="right"/>
              <w:rPr>
                <w:rFonts w:cs="Arial"/>
                <w:i/>
              </w:rPr>
            </w:pPr>
            <w:r w:rsidRPr="00D944A0">
              <w:rPr>
                <w:rFonts w:cs="Arial"/>
                <w:i/>
              </w:rPr>
              <w:t>21</w:t>
            </w:r>
            <w:r w:rsidR="00EB25BF" w:rsidRPr="00D944A0">
              <w:rPr>
                <w:rFonts w:cs="Arial"/>
                <w:i/>
              </w:rPr>
              <w:t>9</w:t>
            </w:r>
            <w:r w:rsidRPr="00D944A0">
              <w:rPr>
                <w:rFonts w:cs="Arial"/>
                <w:i/>
              </w:rPr>
              <w:t>.</w:t>
            </w:r>
            <w:r w:rsidR="43403428" w:rsidRPr="00D944A0">
              <w:rPr>
                <w:rFonts w:cs="Arial"/>
                <w:i/>
              </w:rPr>
              <w:t>8</w:t>
            </w:r>
          </w:p>
        </w:tc>
        <w:tc>
          <w:tcPr>
            <w:tcW w:w="1080" w:type="dxa"/>
            <w:tcBorders>
              <w:top w:val="single" w:sz="4" w:space="0" w:color="auto"/>
            </w:tcBorders>
          </w:tcPr>
          <w:p w14:paraId="371C681B" w14:textId="77AE011C" w:rsidR="00D944A0" w:rsidRPr="00D944A0" w:rsidRDefault="00A85DCA" w:rsidP="00B008A6">
            <w:pPr>
              <w:jc w:val="center"/>
            </w:pPr>
            <w:ins w:id="283" w:author="Percival Gee" w:date="2023-09-01T14:43:00Z">
              <w:r>
                <w:t>100%</w:t>
              </w:r>
            </w:ins>
          </w:p>
        </w:tc>
        <w:tc>
          <w:tcPr>
            <w:tcW w:w="837" w:type="dxa"/>
            <w:tcBorders>
              <w:top w:val="single" w:sz="4" w:space="0" w:color="auto"/>
            </w:tcBorders>
            <w:vAlign w:val="center"/>
          </w:tcPr>
          <w:p w14:paraId="14FC0681" w14:textId="77777777" w:rsidR="00775D1A" w:rsidRPr="00D944A0" w:rsidRDefault="00775D1A" w:rsidP="00B008A6">
            <w:pPr>
              <w:jc w:val="center"/>
              <w:rPr>
                <w:rFonts w:cs="Arial"/>
                <w:i/>
              </w:rPr>
            </w:pPr>
            <w:r w:rsidRPr="00D944A0">
              <w:t>5.4%</w:t>
            </w:r>
          </w:p>
        </w:tc>
        <w:tc>
          <w:tcPr>
            <w:tcW w:w="967" w:type="dxa"/>
            <w:tcBorders>
              <w:top w:val="single" w:sz="4" w:space="0" w:color="auto"/>
            </w:tcBorders>
            <w:vAlign w:val="center"/>
          </w:tcPr>
          <w:p w14:paraId="23924B2C" w14:textId="73C58CDE" w:rsidR="00775D1A" w:rsidRPr="00D944A0" w:rsidRDefault="4D00949E" w:rsidP="00B008A6">
            <w:pPr>
              <w:jc w:val="center"/>
              <w:rPr>
                <w:rFonts w:cs="Arial"/>
                <w:i/>
              </w:rPr>
            </w:pPr>
            <w:r w:rsidRPr="00D944A0">
              <w:t>11.3</w:t>
            </w:r>
            <w:r w:rsidR="3B05111F" w:rsidRPr="00D944A0">
              <w:t>%</w:t>
            </w:r>
          </w:p>
        </w:tc>
        <w:tc>
          <w:tcPr>
            <w:tcW w:w="904" w:type="dxa"/>
            <w:tcBorders>
              <w:top w:val="single" w:sz="4" w:space="0" w:color="auto"/>
            </w:tcBorders>
          </w:tcPr>
          <w:p w14:paraId="3E5A9553" w14:textId="63BF98B8" w:rsidR="00775D1A" w:rsidRPr="00D944A0" w:rsidRDefault="26621835" w:rsidP="00B008A6">
            <w:pPr>
              <w:jc w:val="center"/>
              <w:rPr>
                <w:rFonts w:cs="Arial"/>
                <w:i/>
              </w:rPr>
            </w:pPr>
            <w:r w:rsidRPr="00D944A0">
              <w:t>53</w:t>
            </w:r>
            <w:r w:rsidR="00775D1A" w:rsidRPr="00D944A0">
              <w:t>%</w:t>
            </w:r>
          </w:p>
        </w:tc>
      </w:tr>
      <w:tr w:rsidR="00B821D0" w:rsidRPr="00B821D0" w14:paraId="615AF8B6" w14:textId="2A1F1CD0" w:rsidTr="00D944A0">
        <w:tc>
          <w:tcPr>
            <w:tcW w:w="1005" w:type="dxa"/>
          </w:tcPr>
          <w:p w14:paraId="6C969E62" w14:textId="77777777" w:rsidR="00D944A0" w:rsidRPr="00B008A6" w:rsidRDefault="00D944A0" w:rsidP="00D944A0">
            <w:pPr>
              <w:pStyle w:val="ListParagraph"/>
              <w:ind w:left="171"/>
              <w:rPr>
                <w:rFonts w:cs="Arial"/>
                <w:i/>
                <w:sz w:val="16"/>
                <w:szCs w:val="16"/>
              </w:rPr>
            </w:pPr>
          </w:p>
        </w:tc>
        <w:tc>
          <w:tcPr>
            <w:tcW w:w="8496" w:type="dxa"/>
            <w:gridSpan w:val="7"/>
          </w:tcPr>
          <w:p w14:paraId="1C91D73D" w14:textId="77777777" w:rsidR="00330C7E" w:rsidRPr="00B008A6" w:rsidRDefault="00B821D0" w:rsidP="00330C7E">
            <w:pPr>
              <w:pStyle w:val="ListParagraph"/>
              <w:numPr>
                <w:ilvl w:val="0"/>
                <w:numId w:val="46"/>
              </w:numPr>
              <w:ind w:left="171" w:hanging="171"/>
              <w:rPr>
                <w:rFonts w:cs="Arial"/>
                <w:i/>
                <w:sz w:val="16"/>
                <w:szCs w:val="16"/>
              </w:rPr>
            </w:pPr>
            <w:r w:rsidRPr="00B008A6">
              <w:rPr>
                <w:rFonts w:cs="Arial"/>
                <w:i/>
                <w:sz w:val="16"/>
                <w:szCs w:val="16"/>
              </w:rPr>
              <w:t>Historical contributed equity</w:t>
            </w:r>
          </w:p>
          <w:p w14:paraId="06A12B69" w14:textId="05AFDD1E" w:rsidR="00B821D0" w:rsidRPr="00B008A6" w:rsidRDefault="00B821D0" w:rsidP="00B008A6">
            <w:pPr>
              <w:pStyle w:val="ListParagraph"/>
              <w:numPr>
                <w:ilvl w:val="0"/>
                <w:numId w:val="46"/>
              </w:numPr>
              <w:ind w:left="171" w:hanging="171"/>
              <w:rPr>
                <w:rFonts w:cs="Arial"/>
                <w:i/>
              </w:rPr>
            </w:pPr>
            <w:r w:rsidRPr="00B008A6">
              <w:rPr>
                <w:rFonts w:cs="Arial"/>
                <w:i/>
                <w:sz w:val="16"/>
                <w:szCs w:val="16"/>
              </w:rPr>
              <w:t>Post tax/fees (</w:t>
            </w:r>
            <w:proofErr w:type="spellStart"/>
            <w:r w:rsidRPr="00B008A6">
              <w:rPr>
                <w:rFonts w:cs="Arial"/>
                <w:i/>
                <w:sz w:val="16"/>
                <w:szCs w:val="16"/>
              </w:rPr>
              <w:t>ex Carried</w:t>
            </w:r>
            <w:proofErr w:type="spellEnd"/>
            <w:r w:rsidRPr="00B008A6">
              <w:rPr>
                <w:rFonts w:cs="Arial"/>
                <w:i/>
                <w:sz w:val="16"/>
                <w:szCs w:val="16"/>
              </w:rPr>
              <w:t xml:space="preserve"> Interest)</w:t>
            </w:r>
          </w:p>
        </w:tc>
      </w:tr>
    </w:tbl>
    <w:p w14:paraId="1C20CB11" w14:textId="44BAA48E" w:rsidR="00CB3638" w:rsidRPr="00D944A0" w:rsidRDefault="00CB3638" w:rsidP="5D846D53">
      <w:pPr>
        <w:jc w:val="both"/>
        <w:rPr>
          <w:rFonts w:cs="Arial"/>
          <w:i/>
          <w:color w:val="FF0000"/>
          <w:sz w:val="20"/>
          <w:szCs w:val="20"/>
        </w:rPr>
      </w:pPr>
    </w:p>
    <w:tbl>
      <w:tblPr>
        <w:tblStyle w:val="TableGrid"/>
        <w:tblW w:w="103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Change w:id="284" w:author="Percival Gee" w:date="2023-09-01T11:37:00Z">
          <w:tblPr>
            <w:tblStyle w:val="TableGrid"/>
            <w:tblW w:w="101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PrChange>
      </w:tblPr>
      <w:tblGrid>
        <w:gridCol w:w="5140"/>
        <w:gridCol w:w="5217"/>
        <w:tblGridChange w:id="285">
          <w:tblGrid>
            <w:gridCol w:w="4815"/>
            <w:gridCol w:w="210"/>
            <w:gridCol w:w="115"/>
            <w:gridCol w:w="4490"/>
            <w:gridCol w:w="495"/>
            <w:gridCol w:w="232"/>
          </w:tblGrid>
        </w:tblGridChange>
      </w:tblGrid>
      <w:tr w:rsidR="54503937" w14:paraId="24F606D7" w14:textId="77777777" w:rsidTr="00142CF1">
        <w:trPr>
          <w:trHeight w:val="333"/>
          <w:jc w:val="center"/>
          <w:trPrChange w:id="286" w:author="Percival Gee" w:date="2023-09-01T11:37:00Z">
            <w:trPr>
              <w:gridAfter w:val="0"/>
              <w:trHeight w:val="300"/>
              <w:jc w:val="center"/>
            </w:trPr>
          </w:trPrChange>
        </w:trPr>
        <w:tc>
          <w:tcPr>
            <w:tcW w:w="5140" w:type="dxa"/>
            <w:shd w:val="clear" w:color="auto" w:fill="auto"/>
            <w:vAlign w:val="center"/>
            <w:tcPrChange w:id="287" w:author="Percival Gee" w:date="2023-09-01T11:37:00Z">
              <w:tcPr>
                <w:tcW w:w="5025" w:type="dxa"/>
                <w:gridSpan w:val="2"/>
                <w:shd w:val="clear" w:color="auto" w:fill="auto"/>
              </w:tcPr>
            </w:tcPrChange>
          </w:tcPr>
          <w:p w14:paraId="06CCE667" w14:textId="77777777" w:rsidR="54503937" w:rsidRDefault="00F001AC" w:rsidP="00142CF1">
            <w:pPr>
              <w:jc w:val="center"/>
              <w:rPr>
                <w:ins w:id="288" w:author="Percival Gee" w:date="2023-09-01T13:28:00Z"/>
              </w:rPr>
            </w:pPr>
            <w:ins w:id="289" w:author="Percival Gee" w:date="2023-09-01T12:53:00Z">
              <w:r w:rsidRPr="00F001AC">
                <w:rPr>
                  <w:noProof/>
                </w:rPr>
                <w:lastRenderedPageBreak/>
                <w:drawing>
                  <wp:inline distT="0" distB="0" distL="0" distR="0" wp14:anchorId="0B9915B9" wp14:editId="396A4868">
                    <wp:extent cx="2969956" cy="2757170"/>
                    <wp:effectExtent l="0" t="0" r="1905" b="5080"/>
                    <wp:docPr id="454553578" name="Graphic 45455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3578" name="Graphic 45455357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969956" cy="2757170"/>
                            </a:xfrm>
                            <a:prstGeom prst="rect">
                              <a:avLst/>
                            </a:prstGeom>
                          </pic:spPr>
                        </pic:pic>
                      </a:graphicData>
                    </a:graphic>
                  </wp:inline>
                </w:drawing>
              </w:r>
            </w:ins>
          </w:p>
          <w:p w14:paraId="30E8C81E" w14:textId="0B423A8D" w:rsidR="54503937" w:rsidRDefault="54503937">
            <w:pPr>
              <w:jc w:val="center"/>
              <w:pPrChange w:id="290" w:author="Server Document" w:date="2023-09-01T12:28:00Z">
                <w:pPr/>
              </w:pPrChange>
            </w:pPr>
          </w:p>
        </w:tc>
        <w:tc>
          <w:tcPr>
            <w:tcW w:w="5217" w:type="dxa"/>
            <w:shd w:val="clear" w:color="auto" w:fill="auto"/>
            <w:vAlign w:val="center"/>
            <w:tcPrChange w:id="291" w:author="Percival Gee" w:date="2023-09-01T11:37:00Z">
              <w:tcPr>
                <w:tcW w:w="5100" w:type="dxa"/>
                <w:gridSpan w:val="3"/>
                <w:shd w:val="clear" w:color="auto" w:fill="auto"/>
              </w:tcPr>
            </w:tcPrChange>
          </w:tcPr>
          <w:p w14:paraId="450D970D" w14:textId="77777777" w:rsidR="54503937" w:rsidRDefault="00497050" w:rsidP="00142CF1">
            <w:pPr>
              <w:jc w:val="center"/>
              <w:rPr>
                <w:ins w:id="292" w:author="Percival Gee" w:date="2023-09-01T13:28:00Z"/>
              </w:rPr>
            </w:pPr>
            <w:ins w:id="293" w:author="Percival Gee" w:date="2023-09-01T12:53:00Z">
              <w:r w:rsidRPr="00497050">
                <w:rPr>
                  <w:noProof/>
                </w:rPr>
                <w:drawing>
                  <wp:inline distT="0" distB="0" distL="0" distR="0" wp14:anchorId="28319CA8" wp14:editId="382654D5">
                    <wp:extent cx="3015734" cy="2787960"/>
                    <wp:effectExtent l="0" t="0" r="0" b="0"/>
                    <wp:docPr id="454553577" name="Graphic 4545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3577" name="Graphic 45455357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015734" cy="2787960"/>
                            </a:xfrm>
                            <a:prstGeom prst="rect">
                              <a:avLst/>
                            </a:prstGeom>
                          </pic:spPr>
                        </pic:pic>
                      </a:graphicData>
                    </a:graphic>
                  </wp:inline>
                </w:drawing>
              </w:r>
            </w:ins>
          </w:p>
          <w:p w14:paraId="2F026A99" w14:textId="2E5D1C26" w:rsidR="54503937" w:rsidRDefault="54503937">
            <w:pPr>
              <w:jc w:val="center"/>
              <w:pPrChange w:id="294" w:author="Server Document" w:date="2023-09-01T12:28:00Z">
                <w:pPr/>
              </w:pPrChange>
            </w:pPr>
          </w:p>
        </w:tc>
      </w:tr>
      <w:tr w:rsidR="54503937" w14:paraId="7A17F239" w14:textId="77777777" w:rsidTr="00142CF1">
        <w:tblPrEx>
          <w:tblPrExChange w:id="295" w:author="Percival Gee" w:date="2023-09-01T11:25:00Z">
            <w:tblPrEx>
              <w:tblW w:w="0" w:type="auto"/>
            </w:tblPrEx>
          </w:tblPrExChange>
        </w:tblPrEx>
        <w:trPr>
          <w:trHeight w:val="333"/>
          <w:jc w:val="center"/>
          <w:trPrChange w:id="296" w:author="Percival Gee" w:date="2023-09-01T11:25:00Z">
            <w:trPr>
              <w:gridAfter w:val="0"/>
              <w:trHeight w:val="300"/>
              <w:jc w:val="center"/>
            </w:trPr>
          </w:trPrChange>
        </w:trPr>
        <w:tc>
          <w:tcPr>
            <w:tcW w:w="5140" w:type="dxa"/>
            <w:shd w:val="clear" w:color="auto" w:fill="auto"/>
            <w:vAlign w:val="center"/>
            <w:tcPrChange w:id="297" w:author="Percival Gee" w:date="2023-09-01T11:25:00Z">
              <w:tcPr>
                <w:tcW w:w="4815" w:type="dxa"/>
                <w:shd w:val="clear" w:color="auto" w:fill="auto"/>
              </w:tcPr>
            </w:tcPrChange>
          </w:tcPr>
          <w:p w14:paraId="6FE14DF6" w14:textId="77777777" w:rsidR="54503937" w:rsidRDefault="002C53CE" w:rsidP="00142CF1">
            <w:pPr>
              <w:jc w:val="center"/>
              <w:rPr>
                <w:ins w:id="298" w:author="Percival Gee" w:date="2023-09-01T13:28:00Z"/>
              </w:rPr>
            </w:pPr>
            <w:ins w:id="299" w:author="Percival Gee" w:date="2023-09-01T12:51:00Z">
              <w:r w:rsidRPr="002C53CE">
                <w:rPr>
                  <w:noProof/>
                </w:rPr>
                <w:drawing>
                  <wp:inline distT="0" distB="0" distL="0" distR="0" wp14:anchorId="6FD79DEE" wp14:editId="33E4DEBB">
                    <wp:extent cx="3047937" cy="2812415"/>
                    <wp:effectExtent l="0" t="0" r="635" b="6985"/>
                    <wp:docPr id="454553573" name="Graphic 45455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3573" name="Graphic 454553573"/>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47937" cy="2812415"/>
                            </a:xfrm>
                            <a:prstGeom prst="rect">
                              <a:avLst/>
                            </a:prstGeom>
                          </pic:spPr>
                        </pic:pic>
                      </a:graphicData>
                    </a:graphic>
                  </wp:inline>
                </w:drawing>
              </w:r>
            </w:ins>
          </w:p>
          <w:p w14:paraId="29856378" w14:textId="70044BEA" w:rsidR="54503937" w:rsidRDefault="54503937">
            <w:pPr>
              <w:jc w:val="center"/>
              <w:pPrChange w:id="300" w:author="Server Document" w:date="2023-09-01T12:28:00Z">
                <w:pPr/>
              </w:pPrChange>
            </w:pPr>
          </w:p>
        </w:tc>
        <w:tc>
          <w:tcPr>
            <w:tcW w:w="5217" w:type="dxa"/>
            <w:shd w:val="clear" w:color="auto" w:fill="auto"/>
            <w:vAlign w:val="center"/>
            <w:tcPrChange w:id="301" w:author="Percival Gee" w:date="2023-09-01T11:25:00Z">
              <w:tcPr>
                <w:tcW w:w="4815" w:type="dxa"/>
                <w:gridSpan w:val="3"/>
                <w:shd w:val="clear" w:color="auto" w:fill="auto"/>
              </w:tcPr>
            </w:tcPrChange>
          </w:tcPr>
          <w:p w14:paraId="184F575F" w14:textId="77777777" w:rsidR="54503937" w:rsidRDefault="00997A0B" w:rsidP="00142CF1">
            <w:pPr>
              <w:jc w:val="center"/>
              <w:rPr>
                <w:ins w:id="302" w:author="Percival Gee" w:date="2023-09-01T13:28:00Z"/>
              </w:rPr>
            </w:pPr>
            <w:ins w:id="303" w:author="Percival Gee" w:date="2023-09-01T12:55:00Z">
              <w:r w:rsidRPr="00997A0B">
                <w:rPr>
                  <w:noProof/>
                </w:rPr>
                <w:drawing>
                  <wp:inline distT="0" distB="0" distL="0" distR="0" wp14:anchorId="6DEB3345" wp14:editId="39187C1B">
                    <wp:extent cx="3085751" cy="2825115"/>
                    <wp:effectExtent l="0" t="0" r="635" b="0"/>
                    <wp:docPr id="454553579" name="Graphic 45455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3579" name="Graphic 454553579"/>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85751" cy="2825115"/>
                            </a:xfrm>
                            <a:prstGeom prst="rect">
                              <a:avLst/>
                            </a:prstGeom>
                          </pic:spPr>
                        </pic:pic>
                      </a:graphicData>
                    </a:graphic>
                  </wp:inline>
                </w:drawing>
              </w:r>
            </w:ins>
          </w:p>
          <w:p w14:paraId="4EA68959" w14:textId="0968E615" w:rsidR="54503937" w:rsidRDefault="54503937">
            <w:pPr>
              <w:jc w:val="center"/>
              <w:pPrChange w:id="304" w:author="Server Document" w:date="2023-09-01T11:25:00Z">
                <w:pPr/>
              </w:pPrChange>
            </w:pPr>
          </w:p>
        </w:tc>
      </w:tr>
      <w:tr w:rsidR="006F1A5E" w14:paraId="446C2FD7" w14:textId="77777777" w:rsidTr="00142CF1">
        <w:trPr>
          <w:trHeight w:val="333"/>
          <w:jc w:val="center"/>
          <w:ins w:id="305" w:author="Percival Gee" w:date="2023-09-01T13:24:00Z"/>
        </w:trPr>
        <w:tc>
          <w:tcPr>
            <w:tcW w:w="5140" w:type="dxa"/>
            <w:shd w:val="clear" w:color="auto" w:fill="auto"/>
            <w:vAlign w:val="center"/>
          </w:tcPr>
          <w:p w14:paraId="565282A6" w14:textId="00172712" w:rsidR="006F1A5E" w:rsidRPr="002C53CE" w:rsidRDefault="00963FF3">
            <w:pPr>
              <w:jc w:val="center"/>
              <w:rPr>
                <w:ins w:id="306" w:author="Percival Gee" w:date="2023-09-01T13:24:00Z"/>
              </w:rPr>
              <w:pPrChange w:id="307" w:author="Server Document" w:date="2023-09-01T12:28:00Z">
                <w:pPr/>
              </w:pPrChange>
            </w:pPr>
            <w:ins w:id="308" w:author="Percival Gee" w:date="2023-09-01T13:24:00Z">
              <w:r>
                <w:t xml:space="preserve">WALE (excl. Saint): </w:t>
              </w:r>
            </w:ins>
            <w:ins w:id="309" w:author="Percival Gee" w:date="2023-09-01T13:25:00Z">
              <w:r w:rsidR="00860A21">
                <w:t>2.68 years</w:t>
              </w:r>
            </w:ins>
          </w:p>
        </w:tc>
        <w:tc>
          <w:tcPr>
            <w:tcW w:w="5217" w:type="dxa"/>
            <w:shd w:val="clear" w:color="auto" w:fill="auto"/>
            <w:vAlign w:val="center"/>
          </w:tcPr>
          <w:p w14:paraId="366B10B1" w14:textId="03DBBF92" w:rsidR="006F1A5E" w:rsidRPr="00997A0B" w:rsidRDefault="00860A21" w:rsidP="00142CF1">
            <w:pPr>
              <w:jc w:val="center"/>
              <w:rPr>
                <w:ins w:id="310" w:author="Percival Gee" w:date="2023-09-01T13:24:00Z"/>
              </w:rPr>
            </w:pPr>
            <w:ins w:id="311" w:author="Percival Gee" w:date="2023-09-01T13:25:00Z">
              <w:r>
                <w:t>WALE (incl. Saint): 3.24 years</w:t>
              </w:r>
            </w:ins>
          </w:p>
        </w:tc>
      </w:tr>
    </w:tbl>
    <w:p w14:paraId="72B94BC5" w14:textId="509A2768" w:rsidR="00A9503B" w:rsidRPr="00E64C6F" w:rsidRDefault="00A9503B">
      <w:pPr>
        <w:pPrChange w:id="312" w:author="Percival Gee" w:date="2023-09-01T11:37:00Z">
          <w:pPr>
            <w:pStyle w:val="ListParagraph"/>
            <w:ind w:left="680"/>
          </w:pPr>
        </w:pPrChange>
      </w:pPr>
    </w:p>
    <w:p w14:paraId="633B7088" w14:textId="77777777" w:rsidR="0058517A" w:rsidRDefault="0058517A">
      <w:pPr>
        <w:spacing w:after="200" w:line="276" w:lineRule="auto"/>
        <w:rPr>
          <w:ins w:id="313" w:author="Will Johnson" w:date="2023-09-01T18:16:00Z"/>
          <w:rStyle w:val="MainHeadingChar"/>
          <w:rFonts w:eastAsiaTheme="minorHAnsi"/>
          <w:color w:val="021D49"/>
        </w:rPr>
      </w:pPr>
      <w:ins w:id="314" w:author="Will Johnson" w:date="2023-09-01T18:16:00Z">
        <w:r>
          <w:rPr>
            <w:rStyle w:val="MainHeadingChar"/>
            <w:rFonts w:eastAsiaTheme="minorHAnsi"/>
            <w:color w:val="021D49"/>
          </w:rPr>
          <w:br w:type="page"/>
        </w:r>
      </w:ins>
    </w:p>
    <w:p w14:paraId="267A8520" w14:textId="60276ADC" w:rsidR="00FD7F9A" w:rsidRPr="000A40D1" w:rsidRDefault="00FD7F9A" w:rsidP="004A6E7C">
      <w:pPr>
        <w:pStyle w:val="ListParagraph"/>
        <w:numPr>
          <w:ilvl w:val="0"/>
          <w:numId w:val="27"/>
        </w:numPr>
        <w:ind w:left="680" w:hanging="680"/>
        <w:rPr>
          <w:rStyle w:val="MainHeadingChar"/>
          <w:rFonts w:eastAsiaTheme="minorHAnsi"/>
          <w:color w:val="021D49"/>
        </w:rPr>
      </w:pPr>
      <w:r w:rsidRPr="000A40D1">
        <w:rPr>
          <w:rStyle w:val="MainHeadingChar"/>
          <w:rFonts w:eastAsiaTheme="minorHAnsi"/>
          <w:color w:val="021D49"/>
        </w:rPr>
        <w:lastRenderedPageBreak/>
        <w:t>Timetable</w:t>
      </w:r>
    </w:p>
    <w:p w14:paraId="6F3C2730" w14:textId="77777777" w:rsidR="00FD7F9A" w:rsidRDefault="00FD7F9A" w:rsidP="00DB5591">
      <w:pPr>
        <w:jc w:val="both"/>
        <w:rPr>
          <w:rFonts w:cs="Arial"/>
          <w:color w:val="FF0000"/>
          <w:sz w:val="20"/>
        </w:rPr>
      </w:pPr>
    </w:p>
    <w:p w14:paraId="79001207" w14:textId="1ACCE054" w:rsidR="00DB5591" w:rsidRPr="00BA014C" w:rsidRDefault="00DB5591" w:rsidP="00DB5591">
      <w:pPr>
        <w:numPr>
          <w:ilvl w:val="0"/>
          <w:numId w:val="4"/>
        </w:numPr>
        <w:ind w:left="567" w:hanging="567"/>
        <w:jc w:val="both"/>
        <w:rPr>
          <w:rFonts w:cs="Arial"/>
          <w:i/>
          <w:sz w:val="20"/>
          <w:szCs w:val="20"/>
        </w:rPr>
      </w:pPr>
      <w:r w:rsidRPr="00BA014C">
        <w:rPr>
          <w:rFonts w:cs="Arial"/>
          <w:i/>
          <w:sz w:val="20"/>
          <w:szCs w:val="20"/>
        </w:rPr>
        <w:t>Estimated date of exchange is on or around end-</w:t>
      </w:r>
      <w:r w:rsidR="00632C18">
        <w:rPr>
          <w:rFonts w:cs="Arial"/>
          <w:i/>
          <w:sz w:val="20"/>
          <w:szCs w:val="20"/>
        </w:rPr>
        <w:t>Dec</w:t>
      </w:r>
      <w:r w:rsidRPr="00BA014C">
        <w:rPr>
          <w:rFonts w:cs="Arial"/>
          <w:i/>
          <w:sz w:val="20"/>
          <w:szCs w:val="20"/>
        </w:rPr>
        <w:t>ember 202</w:t>
      </w:r>
      <w:r w:rsidR="00632C18">
        <w:rPr>
          <w:rFonts w:cs="Arial"/>
          <w:i/>
          <w:sz w:val="20"/>
          <w:szCs w:val="20"/>
        </w:rPr>
        <w:t>3</w:t>
      </w:r>
    </w:p>
    <w:p w14:paraId="12C081D8" w14:textId="155BC5BE" w:rsidR="00DB5591" w:rsidRPr="00BA014C" w:rsidRDefault="00DB5591" w:rsidP="00DB5591">
      <w:pPr>
        <w:numPr>
          <w:ilvl w:val="0"/>
          <w:numId w:val="4"/>
        </w:numPr>
        <w:ind w:left="567" w:hanging="567"/>
        <w:jc w:val="both"/>
        <w:rPr>
          <w:rFonts w:cs="Arial"/>
          <w:sz w:val="20"/>
          <w:szCs w:val="20"/>
        </w:rPr>
      </w:pPr>
      <w:r w:rsidRPr="00BA014C">
        <w:rPr>
          <w:rFonts w:cs="Arial"/>
          <w:i/>
          <w:sz w:val="20"/>
          <w:szCs w:val="20"/>
        </w:rPr>
        <w:t xml:space="preserve">Estimated completion date </w:t>
      </w:r>
      <w:r w:rsidR="00632C18">
        <w:rPr>
          <w:rFonts w:cs="Arial"/>
          <w:i/>
          <w:sz w:val="20"/>
          <w:szCs w:val="20"/>
        </w:rPr>
        <w:t>on or around</w:t>
      </w:r>
      <w:r w:rsidRPr="00BA014C">
        <w:rPr>
          <w:rFonts w:cs="Arial"/>
          <w:i/>
          <w:sz w:val="20"/>
          <w:szCs w:val="20"/>
        </w:rPr>
        <w:t xml:space="preserve"> end-</w:t>
      </w:r>
      <w:r w:rsidR="001423B3" w:rsidRPr="00533E0B">
        <w:rPr>
          <w:rFonts w:cs="Arial"/>
          <w:i/>
          <w:sz w:val="20"/>
          <w:szCs w:val="20"/>
        </w:rPr>
        <w:t>April</w:t>
      </w:r>
      <w:r w:rsidR="00632C18">
        <w:rPr>
          <w:rFonts w:cs="Arial"/>
          <w:i/>
          <w:sz w:val="20"/>
          <w:szCs w:val="20"/>
        </w:rPr>
        <w:t xml:space="preserve"> </w:t>
      </w:r>
      <w:r w:rsidRPr="00BA014C">
        <w:rPr>
          <w:rFonts w:cs="Arial"/>
          <w:i/>
          <w:sz w:val="20"/>
          <w:szCs w:val="20"/>
        </w:rPr>
        <w:t>202</w:t>
      </w:r>
      <w:r w:rsidR="00632C18">
        <w:rPr>
          <w:rFonts w:cs="Arial"/>
          <w:i/>
          <w:sz w:val="20"/>
          <w:szCs w:val="20"/>
        </w:rPr>
        <w:t>4</w:t>
      </w:r>
      <w:r w:rsidRPr="00BA014C">
        <w:rPr>
          <w:rFonts w:cs="Arial"/>
          <w:i/>
          <w:sz w:val="20"/>
          <w:szCs w:val="20"/>
        </w:rPr>
        <w:t xml:space="preserve">. </w:t>
      </w:r>
    </w:p>
    <w:p w14:paraId="7E41F323" w14:textId="77777777" w:rsidR="00DB5591" w:rsidRPr="007C1D0E" w:rsidRDefault="00DB5591" w:rsidP="00DB5591">
      <w:pPr>
        <w:ind w:left="567"/>
        <w:jc w:val="both"/>
        <w:rPr>
          <w:rFonts w:cs="Arial"/>
          <w:color w:val="FF0000"/>
          <w:sz w:val="20"/>
        </w:rPr>
      </w:pPr>
    </w:p>
    <w:tbl>
      <w:tblPr>
        <w:tblW w:w="9072" w:type="dxa"/>
        <w:tblInd w:w="108" w:type="dxa"/>
        <w:tblBorders>
          <w:top w:val="single" w:sz="4" w:space="0" w:color="808080"/>
          <w:bottom w:val="single" w:sz="4" w:space="0" w:color="808080"/>
          <w:insideH w:val="single" w:sz="4" w:space="0" w:color="808080"/>
          <w:insideV w:val="single" w:sz="4" w:space="0" w:color="808080"/>
        </w:tblBorders>
        <w:tblLayout w:type="fixed"/>
        <w:tblLook w:val="01E0" w:firstRow="1" w:lastRow="1" w:firstColumn="1" w:lastColumn="1" w:noHBand="0" w:noVBand="0"/>
      </w:tblPr>
      <w:tblGrid>
        <w:gridCol w:w="2977"/>
        <w:gridCol w:w="2977"/>
        <w:gridCol w:w="3118"/>
      </w:tblGrid>
      <w:tr w:rsidR="00DB5591" w:rsidRPr="00ED33CB" w14:paraId="63532635" w14:textId="77777777" w:rsidTr="0008710A">
        <w:trPr>
          <w:trHeight w:val="265"/>
        </w:trPr>
        <w:tc>
          <w:tcPr>
            <w:tcW w:w="2977" w:type="dxa"/>
            <w:tcBorders>
              <w:bottom w:val="single" w:sz="4" w:space="0" w:color="808080"/>
            </w:tcBorders>
            <w:shd w:val="clear" w:color="auto" w:fill="404040"/>
          </w:tcPr>
          <w:p w14:paraId="43198458" w14:textId="77777777" w:rsidR="00DB5591" w:rsidRDefault="00DB5591" w:rsidP="0008710A">
            <w:pPr>
              <w:spacing w:before="40" w:after="40"/>
              <w:ind w:left="284"/>
              <w:rPr>
                <w:rFonts w:cs="Arial"/>
                <w:color w:val="FFFFFF" w:themeColor="background1"/>
                <w:sz w:val="20"/>
                <w:szCs w:val="20"/>
              </w:rPr>
            </w:pPr>
            <w:bookmarkStart w:id="315" w:name="_Hlk45201818"/>
            <w:r w:rsidRPr="00ED33CB">
              <w:rPr>
                <w:rFonts w:cs="Arial"/>
                <w:color w:val="FFFFFF" w:themeColor="background1"/>
                <w:sz w:val="20"/>
                <w:szCs w:val="20"/>
              </w:rPr>
              <w:t xml:space="preserve">Transaction Sponsor </w:t>
            </w:r>
          </w:p>
          <w:p w14:paraId="44F6FCE9" w14:textId="77777777" w:rsidR="00DB5591" w:rsidRPr="00ED33CB" w:rsidRDefault="00DB5591" w:rsidP="0008710A">
            <w:pPr>
              <w:spacing w:before="40" w:after="40"/>
              <w:ind w:left="284"/>
              <w:rPr>
                <w:rFonts w:cs="Arial"/>
                <w:color w:val="FFFFFF" w:themeColor="background1"/>
                <w:sz w:val="20"/>
                <w:szCs w:val="20"/>
              </w:rPr>
            </w:pPr>
            <w:r w:rsidRPr="00ED33CB">
              <w:rPr>
                <w:rFonts w:cs="Arial"/>
                <w:color w:val="FFFFFF" w:themeColor="background1"/>
                <w:sz w:val="20"/>
                <w:szCs w:val="20"/>
              </w:rPr>
              <w:t>(Fund Manager)</w:t>
            </w:r>
          </w:p>
        </w:tc>
        <w:tc>
          <w:tcPr>
            <w:tcW w:w="2977" w:type="dxa"/>
            <w:tcBorders>
              <w:bottom w:val="single" w:sz="4" w:space="0" w:color="808080"/>
            </w:tcBorders>
            <w:shd w:val="clear" w:color="auto" w:fill="404040"/>
          </w:tcPr>
          <w:p w14:paraId="5251416C" w14:textId="77777777" w:rsidR="00DB5591" w:rsidRPr="00ED33CB" w:rsidRDefault="00DB5591" w:rsidP="0008710A">
            <w:pPr>
              <w:spacing w:before="40" w:after="40"/>
              <w:ind w:left="142"/>
              <w:rPr>
                <w:rFonts w:cs="Arial"/>
                <w:color w:val="FFFFFF" w:themeColor="background1"/>
                <w:sz w:val="20"/>
                <w:szCs w:val="20"/>
              </w:rPr>
            </w:pPr>
            <w:r w:rsidRPr="00ED33CB">
              <w:rPr>
                <w:rFonts w:cs="Arial"/>
                <w:color w:val="FFFFFF" w:themeColor="background1"/>
                <w:sz w:val="20"/>
                <w:szCs w:val="20"/>
              </w:rPr>
              <w:t xml:space="preserve">Transaction Manager </w:t>
            </w:r>
          </w:p>
        </w:tc>
        <w:tc>
          <w:tcPr>
            <w:tcW w:w="3118" w:type="dxa"/>
            <w:tcBorders>
              <w:bottom w:val="single" w:sz="4" w:space="0" w:color="808080"/>
            </w:tcBorders>
            <w:shd w:val="clear" w:color="auto" w:fill="404040"/>
          </w:tcPr>
          <w:p w14:paraId="1247B0B7" w14:textId="77777777" w:rsidR="00DB5591" w:rsidRPr="00ED33CB" w:rsidRDefault="00DB5591" w:rsidP="0008710A">
            <w:pPr>
              <w:spacing w:before="40" w:after="40"/>
              <w:ind w:left="142"/>
              <w:rPr>
                <w:rFonts w:cs="Arial"/>
                <w:color w:val="FFFFFF" w:themeColor="background1"/>
                <w:sz w:val="20"/>
                <w:szCs w:val="20"/>
              </w:rPr>
            </w:pPr>
            <w:r w:rsidRPr="00ED33CB">
              <w:rPr>
                <w:rFonts w:cs="Arial"/>
                <w:color w:val="FFFFFF" w:themeColor="background1"/>
                <w:sz w:val="20"/>
                <w:szCs w:val="20"/>
              </w:rPr>
              <w:t xml:space="preserve">Fund Finance Manager </w:t>
            </w:r>
          </w:p>
        </w:tc>
      </w:tr>
      <w:tr w:rsidR="00DB5591" w:rsidRPr="00ED33CB" w14:paraId="2998AA91" w14:textId="77777777" w:rsidTr="0008710A">
        <w:trPr>
          <w:trHeight w:val="265"/>
        </w:trPr>
        <w:tc>
          <w:tcPr>
            <w:tcW w:w="2977" w:type="dxa"/>
            <w:shd w:val="clear" w:color="auto" w:fill="FFFFFF" w:themeFill="background1"/>
          </w:tcPr>
          <w:p w14:paraId="07EDB545" w14:textId="77777777" w:rsidR="00DB5591" w:rsidRPr="00ED33CB" w:rsidRDefault="00DB5591" w:rsidP="0008710A">
            <w:pPr>
              <w:ind w:left="142"/>
              <w:rPr>
                <w:rFonts w:cs="Arial"/>
                <w:sz w:val="20"/>
                <w:szCs w:val="20"/>
              </w:rPr>
            </w:pPr>
          </w:p>
          <w:p w14:paraId="454FCEC4" w14:textId="77777777" w:rsidR="00DB5591" w:rsidRDefault="00DB5591" w:rsidP="0008710A">
            <w:pPr>
              <w:ind w:left="142"/>
              <w:rPr>
                <w:rFonts w:cs="Arial"/>
                <w:sz w:val="20"/>
                <w:szCs w:val="20"/>
              </w:rPr>
            </w:pPr>
          </w:p>
          <w:p w14:paraId="21BBFF9C" w14:textId="77777777" w:rsidR="00DB5591" w:rsidRDefault="00DB5591" w:rsidP="0008710A">
            <w:pPr>
              <w:ind w:left="142"/>
              <w:rPr>
                <w:rFonts w:cs="Arial"/>
                <w:sz w:val="20"/>
                <w:szCs w:val="20"/>
              </w:rPr>
            </w:pPr>
          </w:p>
          <w:p w14:paraId="4449C54F" w14:textId="77777777" w:rsidR="00DB5591" w:rsidRDefault="00DB5591" w:rsidP="0008710A">
            <w:pPr>
              <w:rPr>
                <w:rFonts w:cs="Arial"/>
                <w:sz w:val="20"/>
                <w:szCs w:val="20"/>
              </w:rPr>
            </w:pPr>
          </w:p>
          <w:p w14:paraId="5D234608" w14:textId="77777777" w:rsidR="00DB5591" w:rsidRDefault="00DB5591" w:rsidP="0008710A">
            <w:pPr>
              <w:ind w:left="142"/>
              <w:rPr>
                <w:rFonts w:cs="Arial"/>
                <w:sz w:val="20"/>
                <w:szCs w:val="20"/>
              </w:rPr>
            </w:pPr>
          </w:p>
          <w:p w14:paraId="2D42950C" w14:textId="77777777" w:rsidR="00DB5591" w:rsidRDefault="00DB5591" w:rsidP="0008710A">
            <w:pPr>
              <w:rPr>
                <w:rFonts w:cs="Arial"/>
                <w:sz w:val="20"/>
                <w:szCs w:val="20"/>
              </w:rPr>
            </w:pPr>
          </w:p>
          <w:p w14:paraId="6E5CB5AA" w14:textId="77777777" w:rsidR="00DB5591" w:rsidRDefault="00DB5591" w:rsidP="0008710A">
            <w:pPr>
              <w:ind w:left="142" w:firstLineChars="250" w:firstLine="500"/>
              <w:rPr>
                <w:rFonts w:cs="Arial"/>
                <w:sz w:val="20"/>
                <w:szCs w:val="20"/>
              </w:rPr>
            </w:pPr>
          </w:p>
          <w:p w14:paraId="75B21F75" w14:textId="77777777" w:rsidR="00DB5591" w:rsidRDefault="00DB5591" w:rsidP="0008710A">
            <w:pPr>
              <w:ind w:left="142"/>
              <w:rPr>
                <w:rFonts w:cs="Arial"/>
                <w:sz w:val="20"/>
                <w:szCs w:val="20"/>
              </w:rPr>
            </w:pPr>
          </w:p>
          <w:p w14:paraId="4D6DD080" w14:textId="77777777" w:rsidR="00DB5591" w:rsidRPr="00ED33CB" w:rsidRDefault="00DB5591" w:rsidP="0008710A">
            <w:pPr>
              <w:ind w:left="142"/>
              <w:rPr>
                <w:rFonts w:cs="Arial"/>
                <w:sz w:val="20"/>
                <w:szCs w:val="20"/>
              </w:rPr>
            </w:pPr>
            <w:r>
              <w:rPr>
                <w:rFonts w:cs="Arial"/>
                <w:sz w:val="20"/>
                <w:szCs w:val="20"/>
              </w:rPr>
              <w:t>Greg Lapham</w:t>
            </w:r>
          </w:p>
        </w:tc>
        <w:tc>
          <w:tcPr>
            <w:tcW w:w="2977" w:type="dxa"/>
            <w:shd w:val="clear" w:color="auto" w:fill="FFFFFF" w:themeFill="background1"/>
          </w:tcPr>
          <w:p w14:paraId="08E4A83A" w14:textId="77777777" w:rsidR="00DB5591" w:rsidRDefault="00DB5591" w:rsidP="0008710A">
            <w:pPr>
              <w:ind w:left="142"/>
              <w:rPr>
                <w:rFonts w:cs="Arial"/>
                <w:sz w:val="20"/>
                <w:szCs w:val="20"/>
              </w:rPr>
            </w:pPr>
          </w:p>
          <w:p w14:paraId="471677DC" w14:textId="77777777" w:rsidR="00DB5591" w:rsidRDefault="00DB5591" w:rsidP="0008710A">
            <w:pPr>
              <w:ind w:left="142"/>
              <w:rPr>
                <w:rFonts w:cs="Arial"/>
                <w:sz w:val="20"/>
                <w:szCs w:val="20"/>
              </w:rPr>
            </w:pPr>
          </w:p>
          <w:p w14:paraId="44011501" w14:textId="77777777" w:rsidR="00DB5591" w:rsidRPr="00ED33CB" w:rsidRDefault="00DB5591" w:rsidP="0008710A">
            <w:pPr>
              <w:ind w:left="142"/>
              <w:rPr>
                <w:rFonts w:cs="Arial"/>
                <w:sz w:val="20"/>
                <w:szCs w:val="20"/>
              </w:rPr>
            </w:pPr>
          </w:p>
          <w:p w14:paraId="788F9848" w14:textId="77777777" w:rsidR="00DB5591" w:rsidRDefault="00DB5591" w:rsidP="0008710A">
            <w:pPr>
              <w:ind w:left="142"/>
              <w:rPr>
                <w:rFonts w:cs="Arial"/>
                <w:sz w:val="20"/>
                <w:szCs w:val="20"/>
              </w:rPr>
            </w:pPr>
          </w:p>
          <w:p w14:paraId="37D208F4" w14:textId="77777777" w:rsidR="00DB5591" w:rsidRDefault="00DB5591" w:rsidP="0008710A">
            <w:pPr>
              <w:ind w:left="142"/>
              <w:rPr>
                <w:rFonts w:cs="Arial"/>
                <w:sz w:val="20"/>
                <w:szCs w:val="20"/>
              </w:rPr>
            </w:pPr>
            <w:r>
              <w:rPr>
                <w:rFonts w:cs="Arial" w:hint="eastAsia"/>
                <w:sz w:val="20"/>
                <w:szCs w:val="20"/>
              </w:rPr>
              <w:t>W</w:t>
            </w:r>
            <w:r>
              <w:rPr>
                <w:rFonts w:cs="Arial"/>
                <w:sz w:val="20"/>
                <w:szCs w:val="20"/>
              </w:rPr>
              <w:t>ill Johnson</w:t>
            </w:r>
          </w:p>
          <w:p w14:paraId="0FAE49CB" w14:textId="77777777" w:rsidR="00DB5591" w:rsidRDefault="00DB5591" w:rsidP="0008710A">
            <w:pPr>
              <w:ind w:left="142"/>
              <w:rPr>
                <w:rFonts w:cs="Arial"/>
                <w:sz w:val="20"/>
                <w:szCs w:val="20"/>
              </w:rPr>
            </w:pPr>
          </w:p>
          <w:p w14:paraId="2C51995C" w14:textId="77777777" w:rsidR="00DB5591" w:rsidRDefault="00DB5591" w:rsidP="0008710A">
            <w:pPr>
              <w:ind w:left="142"/>
              <w:rPr>
                <w:rFonts w:cs="Arial"/>
                <w:sz w:val="20"/>
                <w:szCs w:val="20"/>
              </w:rPr>
            </w:pPr>
          </w:p>
          <w:p w14:paraId="51752321" w14:textId="77777777" w:rsidR="00DB5591" w:rsidRDefault="00DB5591" w:rsidP="0008710A">
            <w:pPr>
              <w:ind w:left="142"/>
              <w:rPr>
                <w:rFonts w:cs="Arial"/>
                <w:sz w:val="20"/>
                <w:szCs w:val="20"/>
              </w:rPr>
            </w:pPr>
          </w:p>
          <w:p w14:paraId="15D1987C" w14:textId="6CCC3678" w:rsidR="00DB5591" w:rsidRPr="00ED33CB" w:rsidRDefault="00066C89" w:rsidP="0008710A">
            <w:pPr>
              <w:ind w:left="142"/>
              <w:rPr>
                <w:rFonts w:cs="Arial"/>
                <w:sz w:val="20"/>
                <w:szCs w:val="20"/>
              </w:rPr>
            </w:pPr>
            <w:proofErr w:type="spellStart"/>
            <w:r>
              <w:rPr>
                <w:rFonts w:cs="Arial"/>
                <w:sz w:val="20"/>
                <w:szCs w:val="20"/>
              </w:rPr>
              <w:t>Takaaki</w:t>
            </w:r>
            <w:proofErr w:type="spellEnd"/>
            <w:r>
              <w:rPr>
                <w:rFonts w:cs="Arial"/>
                <w:sz w:val="20"/>
                <w:szCs w:val="20"/>
              </w:rPr>
              <w:t xml:space="preserve"> Watanabe</w:t>
            </w:r>
          </w:p>
        </w:tc>
        <w:tc>
          <w:tcPr>
            <w:tcW w:w="3118" w:type="dxa"/>
            <w:shd w:val="clear" w:color="auto" w:fill="FFFFFF" w:themeFill="background1"/>
          </w:tcPr>
          <w:p w14:paraId="24D38B50" w14:textId="77777777" w:rsidR="00DB5591" w:rsidRPr="00ED33CB" w:rsidRDefault="00DB5591" w:rsidP="0008710A">
            <w:pPr>
              <w:ind w:left="142"/>
              <w:rPr>
                <w:rFonts w:cs="Arial"/>
                <w:sz w:val="20"/>
                <w:szCs w:val="20"/>
              </w:rPr>
            </w:pPr>
          </w:p>
          <w:p w14:paraId="629453BA" w14:textId="77777777" w:rsidR="00DB5591" w:rsidRDefault="00DB5591" w:rsidP="0008710A">
            <w:pPr>
              <w:ind w:left="142"/>
              <w:rPr>
                <w:rFonts w:cs="Arial"/>
                <w:sz w:val="20"/>
                <w:szCs w:val="20"/>
              </w:rPr>
            </w:pPr>
          </w:p>
          <w:p w14:paraId="6F5CF456" w14:textId="77777777" w:rsidR="00DB5591" w:rsidRDefault="00DB5591" w:rsidP="0008710A">
            <w:pPr>
              <w:ind w:left="142"/>
              <w:rPr>
                <w:rFonts w:cs="Arial"/>
                <w:sz w:val="20"/>
                <w:szCs w:val="20"/>
              </w:rPr>
            </w:pPr>
          </w:p>
          <w:p w14:paraId="5C168B6A" w14:textId="77777777" w:rsidR="00DB5591" w:rsidRDefault="00DB5591" w:rsidP="0008710A">
            <w:pPr>
              <w:ind w:left="142"/>
              <w:rPr>
                <w:rFonts w:cs="Arial"/>
                <w:sz w:val="20"/>
                <w:szCs w:val="20"/>
              </w:rPr>
            </w:pPr>
          </w:p>
          <w:p w14:paraId="67EF4B3B" w14:textId="77777777" w:rsidR="00DB5591" w:rsidRDefault="00DB5591" w:rsidP="0008710A">
            <w:pPr>
              <w:ind w:left="142"/>
              <w:rPr>
                <w:rFonts w:cs="Arial"/>
                <w:sz w:val="20"/>
                <w:szCs w:val="20"/>
              </w:rPr>
            </w:pPr>
          </w:p>
          <w:p w14:paraId="6225FB96" w14:textId="77777777" w:rsidR="00DB5591" w:rsidRDefault="00DB5591" w:rsidP="0008710A">
            <w:pPr>
              <w:rPr>
                <w:rFonts w:cs="Arial"/>
                <w:sz w:val="20"/>
                <w:szCs w:val="20"/>
              </w:rPr>
            </w:pPr>
          </w:p>
          <w:p w14:paraId="66318B92" w14:textId="77777777" w:rsidR="00DB5591" w:rsidRDefault="00DB5591" w:rsidP="0008710A">
            <w:pPr>
              <w:ind w:left="142"/>
              <w:rPr>
                <w:rFonts w:cs="Arial"/>
                <w:sz w:val="20"/>
                <w:szCs w:val="20"/>
              </w:rPr>
            </w:pPr>
          </w:p>
          <w:p w14:paraId="15C45754" w14:textId="77777777" w:rsidR="00DB5591" w:rsidRDefault="00DB5591" w:rsidP="0008710A">
            <w:pPr>
              <w:ind w:left="142"/>
              <w:rPr>
                <w:rFonts w:cs="Arial"/>
                <w:sz w:val="20"/>
                <w:szCs w:val="20"/>
              </w:rPr>
            </w:pPr>
          </w:p>
          <w:p w14:paraId="2856EB96" w14:textId="77777777" w:rsidR="00DB5591" w:rsidRPr="00ED33CB" w:rsidRDefault="00DB5591" w:rsidP="0008710A">
            <w:pPr>
              <w:ind w:left="142"/>
              <w:rPr>
                <w:rFonts w:cs="Arial"/>
                <w:sz w:val="20"/>
                <w:szCs w:val="20"/>
              </w:rPr>
            </w:pPr>
            <w:r w:rsidRPr="00DE5A41">
              <w:rPr>
                <w:rFonts w:cs="Arial"/>
                <w:sz w:val="20"/>
                <w:szCs w:val="20"/>
              </w:rPr>
              <w:t>Ken Shimamura</w:t>
            </w:r>
          </w:p>
        </w:tc>
      </w:tr>
      <w:bookmarkEnd w:id="315"/>
    </w:tbl>
    <w:p w14:paraId="3FB59A8A" w14:textId="77777777" w:rsidR="00DB5591" w:rsidRPr="007C1D0E" w:rsidRDefault="00DB5591" w:rsidP="00B008A6">
      <w:pPr>
        <w:jc w:val="both"/>
        <w:rPr>
          <w:rFonts w:cs="Arial"/>
          <w:color w:val="FF0000"/>
          <w:sz w:val="20"/>
        </w:rPr>
      </w:pPr>
    </w:p>
    <w:p w14:paraId="592AAA06" w14:textId="77777777" w:rsidR="00FD7F9A" w:rsidRDefault="00FD7F9A" w:rsidP="00BD50F6">
      <w:pPr>
        <w:jc w:val="both"/>
        <w:rPr>
          <w:sz w:val="20"/>
        </w:rPr>
      </w:pPr>
    </w:p>
    <w:p w14:paraId="28829D83" w14:textId="77777777" w:rsidR="00AC2884" w:rsidRDefault="00AC2884">
      <w:pPr>
        <w:spacing w:after="200" w:line="276" w:lineRule="auto"/>
        <w:rPr>
          <w:rFonts w:cs="Arial"/>
          <w:b/>
          <w:bCs/>
          <w:color w:val="021D49"/>
          <w:sz w:val="28"/>
          <w:szCs w:val="28"/>
        </w:rPr>
      </w:pPr>
      <w:r>
        <w:br w:type="page"/>
      </w:r>
    </w:p>
    <w:p w14:paraId="7CB17ABC" w14:textId="3A53D8C0" w:rsidR="005E5FB9" w:rsidRPr="00A41FCB" w:rsidRDefault="00285CF8" w:rsidP="00AC2884">
      <w:pPr>
        <w:pStyle w:val="Heading1"/>
      </w:pPr>
      <w:r>
        <w:lastRenderedPageBreak/>
        <w:t>Stage 1</w:t>
      </w:r>
      <w:r w:rsidR="00E80746" w:rsidRPr="00EA5369">
        <w:t xml:space="preserve"> </w:t>
      </w:r>
      <w:r w:rsidR="005E5FB9" w:rsidRPr="00A41FCB">
        <w:t>Appendices</w:t>
      </w:r>
    </w:p>
    <w:p w14:paraId="1F58B23F" w14:textId="77777777" w:rsidR="00AC2884" w:rsidRDefault="00AC2884" w:rsidP="00B008A6">
      <w:pPr>
        <w:ind w:left="907"/>
        <w:jc w:val="both"/>
        <w:rPr>
          <w:rFonts w:cs="Arial"/>
          <w:i/>
          <w:sz w:val="20"/>
        </w:rPr>
      </w:pPr>
    </w:p>
    <w:p w14:paraId="3FBE6D57" w14:textId="77777777" w:rsidR="005E5FB9" w:rsidRDefault="005E5FB9" w:rsidP="00360C27">
      <w:pPr>
        <w:numPr>
          <w:ilvl w:val="0"/>
          <w:numId w:val="10"/>
        </w:numPr>
        <w:jc w:val="both"/>
        <w:rPr>
          <w:rFonts w:cs="Arial"/>
          <w:i/>
          <w:sz w:val="20"/>
        </w:rPr>
      </w:pPr>
      <w:r w:rsidRPr="00B008A6">
        <w:rPr>
          <w:rFonts w:cs="Arial"/>
          <w:i/>
          <w:sz w:val="20"/>
        </w:rPr>
        <w:t>Photographs</w:t>
      </w:r>
    </w:p>
    <w:p w14:paraId="191AD28F" w14:textId="77777777" w:rsidR="00E33E5A" w:rsidRDefault="00E33E5A" w:rsidP="00E33E5A">
      <w:pPr>
        <w:jc w:val="both"/>
        <w:rPr>
          <w:rFonts w:cs="Arial"/>
          <w:i/>
          <w:sz w:val="20"/>
        </w:rPr>
      </w:pPr>
    </w:p>
    <w:p w14:paraId="6D257621" w14:textId="0C2168A5" w:rsidR="00E33E5A" w:rsidRDefault="006D6B4D" w:rsidP="00E33E5A">
      <w:pPr>
        <w:jc w:val="both"/>
        <w:rPr>
          <w:rFonts w:cs="Arial"/>
          <w:i/>
          <w:sz w:val="20"/>
          <w:u w:val="single"/>
          <w:lang w:eastAsia="ja-JP"/>
        </w:rPr>
      </w:pPr>
      <w:r w:rsidRPr="00B008A6">
        <w:rPr>
          <w:rFonts w:cs="Arial" w:hint="eastAsia"/>
          <w:i/>
          <w:sz w:val="20"/>
          <w:u w:val="single"/>
          <w:lang w:eastAsia="ja-JP"/>
        </w:rPr>
        <w:t>E</w:t>
      </w:r>
      <w:r w:rsidRPr="00B008A6">
        <w:rPr>
          <w:rFonts w:cs="Arial"/>
          <w:i/>
          <w:sz w:val="20"/>
          <w:u w:val="single"/>
          <w:lang w:eastAsia="ja-JP"/>
        </w:rPr>
        <w:t>xternal</w:t>
      </w:r>
    </w:p>
    <w:p w14:paraId="51773D9D" w14:textId="31A29943" w:rsidR="006D6B4D" w:rsidRDefault="00A00709" w:rsidP="00D1420A">
      <w:pPr>
        <w:jc w:val="both"/>
        <w:rPr>
          <w:rFonts w:cs="Arial"/>
          <w:i/>
          <w:sz w:val="20"/>
          <w:u w:val="single"/>
          <w:lang w:eastAsia="ja-JP"/>
        </w:rPr>
      </w:pPr>
      <w:r>
        <w:rPr>
          <w:noProof/>
        </w:rPr>
        <w:drawing>
          <wp:inline distT="0" distB="0" distL="0" distR="0" wp14:anchorId="708D72E9" wp14:editId="21414DE4">
            <wp:extent cx="3857625" cy="2893820"/>
            <wp:effectExtent l="0" t="0" r="0" b="1905"/>
            <wp:docPr id="2049445896" name="Picture 204944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9492" cy="2917725"/>
                    </a:xfrm>
                    <a:prstGeom prst="rect">
                      <a:avLst/>
                    </a:prstGeom>
                    <a:noFill/>
                    <a:ln>
                      <a:noFill/>
                    </a:ln>
                  </pic:spPr>
                </pic:pic>
              </a:graphicData>
            </a:graphic>
          </wp:inline>
        </w:drawing>
      </w:r>
      <w:r w:rsidR="00D1420A">
        <w:rPr>
          <w:rFonts w:cs="Arial" w:hint="eastAsia"/>
          <w:i/>
          <w:sz w:val="20"/>
          <w:u w:val="single"/>
          <w:lang w:eastAsia="ja-JP"/>
        </w:rPr>
        <w:t xml:space="preserve"> </w:t>
      </w:r>
      <w:r w:rsidR="00D1420A">
        <w:rPr>
          <w:rFonts w:cs="Arial"/>
          <w:i/>
          <w:sz w:val="20"/>
          <w:u w:val="single"/>
          <w:lang w:eastAsia="ja-JP"/>
        </w:rPr>
        <w:t xml:space="preserve"> </w:t>
      </w:r>
      <w:r w:rsidR="00D1420A">
        <w:rPr>
          <w:noProof/>
        </w:rPr>
        <w:drawing>
          <wp:inline distT="0" distB="0" distL="0" distR="0" wp14:anchorId="761F4AC2" wp14:editId="3D651A0D">
            <wp:extent cx="2168869" cy="2891225"/>
            <wp:effectExtent l="0" t="0" r="3175" b="4445"/>
            <wp:docPr id="2049445902" name="Picture 204944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0465" cy="2920014"/>
                    </a:xfrm>
                    <a:prstGeom prst="rect">
                      <a:avLst/>
                    </a:prstGeom>
                    <a:noFill/>
                    <a:ln>
                      <a:noFill/>
                    </a:ln>
                  </pic:spPr>
                </pic:pic>
              </a:graphicData>
            </a:graphic>
          </wp:inline>
        </w:drawing>
      </w:r>
    </w:p>
    <w:p w14:paraId="478F9933" w14:textId="77777777" w:rsidR="00D1420A" w:rsidRDefault="00D1420A" w:rsidP="00D1420A">
      <w:pPr>
        <w:jc w:val="both"/>
        <w:rPr>
          <w:rFonts w:cs="Arial"/>
          <w:i/>
          <w:sz w:val="20"/>
          <w:u w:val="single"/>
          <w:lang w:eastAsia="ja-JP"/>
        </w:rPr>
      </w:pPr>
    </w:p>
    <w:p w14:paraId="5A659D6A" w14:textId="3BE8A028" w:rsidR="0040335E" w:rsidRDefault="0040335E" w:rsidP="00E33E5A">
      <w:pPr>
        <w:jc w:val="both"/>
        <w:rPr>
          <w:rFonts w:cs="Arial"/>
          <w:i/>
          <w:sz w:val="20"/>
          <w:u w:val="single"/>
          <w:lang w:eastAsia="ja-JP"/>
        </w:rPr>
      </w:pPr>
      <w:r>
        <w:rPr>
          <w:noProof/>
        </w:rPr>
        <w:drawing>
          <wp:inline distT="0" distB="0" distL="0" distR="0" wp14:anchorId="2921ACCA" wp14:editId="2179838A">
            <wp:extent cx="2958486" cy="2219325"/>
            <wp:effectExtent l="0" t="0" r="0" b="0"/>
            <wp:docPr id="2049445897" name="Picture 204944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558" cy="2226130"/>
                    </a:xfrm>
                    <a:prstGeom prst="rect">
                      <a:avLst/>
                    </a:prstGeom>
                    <a:noFill/>
                    <a:ln>
                      <a:noFill/>
                    </a:ln>
                  </pic:spPr>
                </pic:pic>
              </a:graphicData>
            </a:graphic>
          </wp:inline>
        </w:drawing>
      </w:r>
      <w:r w:rsidR="00E71898">
        <w:rPr>
          <w:rFonts w:cs="Arial" w:hint="eastAsia"/>
          <w:i/>
          <w:sz w:val="20"/>
          <w:u w:val="single"/>
          <w:lang w:eastAsia="ja-JP"/>
        </w:rPr>
        <w:t xml:space="preserve"> </w:t>
      </w:r>
      <w:r w:rsidR="00E71898">
        <w:rPr>
          <w:rFonts w:cs="Arial"/>
          <w:i/>
          <w:sz w:val="20"/>
          <w:u w:val="single"/>
          <w:lang w:eastAsia="ja-JP"/>
        </w:rPr>
        <w:t xml:space="preserve">  </w:t>
      </w:r>
      <w:r w:rsidR="00B84159">
        <w:rPr>
          <w:noProof/>
        </w:rPr>
        <w:drawing>
          <wp:inline distT="0" distB="0" distL="0" distR="0" wp14:anchorId="72FBAD5A" wp14:editId="54734AD9">
            <wp:extent cx="2958462" cy="2219306"/>
            <wp:effectExtent l="0" t="0" r="0" b="0"/>
            <wp:docPr id="2049445903" name="Picture 204944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0272" cy="2265673"/>
                    </a:xfrm>
                    <a:prstGeom prst="rect">
                      <a:avLst/>
                    </a:prstGeom>
                    <a:noFill/>
                    <a:ln>
                      <a:noFill/>
                    </a:ln>
                  </pic:spPr>
                </pic:pic>
              </a:graphicData>
            </a:graphic>
          </wp:inline>
        </w:drawing>
      </w:r>
    </w:p>
    <w:p w14:paraId="439C7694" w14:textId="77777777" w:rsidR="0030776B" w:rsidRDefault="0030776B" w:rsidP="00E33E5A">
      <w:pPr>
        <w:jc w:val="both"/>
        <w:rPr>
          <w:rFonts w:cs="Arial"/>
          <w:i/>
          <w:sz w:val="20"/>
          <w:u w:val="single"/>
          <w:lang w:eastAsia="ja-JP"/>
        </w:rPr>
      </w:pPr>
    </w:p>
    <w:p w14:paraId="67A1A130" w14:textId="352D8C76" w:rsidR="00AC2884" w:rsidRDefault="00BE6E97" w:rsidP="00E33E5A">
      <w:pPr>
        <w:jc w:val="both"/>
        <w:rPr>
          <w:rFonts w:cs="Arial"/>
          <w:i/>
          <w:sz w:val="20"/>
          <w:u w:val="single"/>
          <w:lang w:eastAsia="ja-JP"/>
        </w:rPr>
      </w:pPr>
      <w:r>
        <w:rPr>
          <w:rFonts w:cs="Arial" w:hint="eastAsia"/>
          <w:i/>
          <w:sz w:val="20"/>
          <w:u w:val="single"/>
          <w:lang w:eastAsia="ja-JP"/>
        </w:rPr>
        <w:t xml:space="preserve"> </w:t>
      </w:r>
      <w:r>
        <w:rPr>
          <w:rFonts w:cs="Arial"/>
          <w:i/>
          <w:sz w:val="20"/>
          <w:u w:val="single"/>
          <w:lang w:eastAsia="ja-JP"/>
        </w:rPr>
        <w:t xml:space="preserve"> </w:t>
      </w:r>
      <w:r>
        <w:rPr>
          <w:noProof/>
        </w:rPr>
        <w:drawing>
          <wp:inline distT="0" distB="0" distL="0" distR="0" wp14:anchorId="79B43C0E" wp14:editId="52EF37F2">
            <wp:extent cx="3248025" cy="2436525"/>
            <wp:effectExtent l="0" t="0" r="0" b="1905"/>
            <wp:docPr id="2049445899" name="Picture 204944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2016" cy="2447020"/>
                    </a:xfrm>
                    <a:prstGeom prst="rect">
                      <a:avLst/>
                    </a:prstGeom>
                    <a:noFill/>
                    <a:ln>
                      <a:noFill/>
                    </a:ln>
                  </pic:spPr>
                </pic:pic>
              </a:graphicData>
            </a:graphic>
          </wp:inline>
        </w:drawing>
      </w:r>
      <w:r w:rsidR="00AC2884">
        <w:rPr>
          <w:rFonts w:cs="Arial"/>
          <w:i/>
          <w:sz w:val="20"/>
          <w:u w:val="single"/>
          <w:lang w:eastAsia="ja-JP"/>
        </w:rPr>
        <w:t xml:space="preserve">  </w:t>
      </w:r>
      <w:r w:rsidR="00AC2884">
        <w:rPr>
          <w:noProof/>
        </w:rPr>
        <w:drawing>
          <wp:inline distT="0" distB="0" distL="0" distR="0" wp14:anchorId="065F4C73" wp14:editId="2263E3D3">
            <wp:extent cx="1822035" cy="2428875"/>
            <wp:effectExtent l="0" t="0" r="6985" b="0"/>
            <wp:docPr id="2049445898" name="Picture 204944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40744" cy="2453815"/>
                    </a:xfrm>
                    <a:prstGeom prst="rect">
                      <a:avLst/>
                    </a:prstGeom>
                    <a:noFill/>
                    <a:ln>
                      <a:noFill/>
                    </a:ln>
                  </pic:spPr>
                </pic:pic>
              </a:graphicData>
            </a:graphic>
          </wp:inline>
        </w:drawing>
      </w:r>
    </w:p>
    <w:p w14:paraId="1DBE0208" w14:textId="77777777" w:rsidR="00AC2884" w:rsidRDefault="00AC2884" w:rsidP="00E33E5A">
      <w:pPr>
        <w:jc w:val="both"/>
        <w:rPr>
          <w:rFonts w:cs="Arial"/>
          <w:i/>
          <w:sz w:val="20"/>
          <w:u w:val="single"/>
          <w:lang w:eastAsia="ja-JP"/>
        </w:rPr>
      </w:pPr>
    </w:p>
    <w:p w14:paraId="6D9B5813" w14:textId="3F381B30" w:rsidR="0031028B" w:rsidRDefault="0031028B" w:rsidP="00B008A6">
      <w:pPr>
        <w:ind w:firstLineChars="50" w:firstLine="110"/>
        <w:jc w:val="both"/>
        <w:rPr>
          <w:rFonts w:cs="Arial"/>
          <w:i/>
          <w:sz w:val="20"/>
          <w:u w:val="single"/>
          <w:lang w:eastAsia="ja-JP"/>
        </w:rPr>
      </w:pPr>
      <w:r>
        <w:rPr>
          <w:noProof/>
        </w:rPr>
        <w:drawing>
          <wp:inline distT="0" distB="0" distL="0" distR="0" wp14:anchorId="1BB2B1A7" wp14:editId="5492D334">
            <wp:extent cx="3009900" cy="2257893"/>
            <wp:effectExtent l="0" t="0" r="0" b="9525"/>
            <wp:docPr id="2049445900" name="Picture 204944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3768" cy="2268296"/>
                    </a:xfrm>
                    <a:prstGeom prst="rect">
                      <a:avLst/>
                    </a:prstGeom>
                    <a:noFill/>
                    <a:ln>
                      <a:noFill/>
                    </a:ln>
                  </pic:spPr>
                </pic:pic>
              </a:graphicData>
            </a:graphic>
          </wp:inline>
        </w:drawing>
      </w:r>
      <w:r w:rsidR="005A7FD2">
        <w:rPr>
          <w:rFonts w:cs="Arial" w:hint="eastAsia"/>
          <w:i/>
          <w:sz w:val="20"/>
          <w:u w:val="single"/>
          <w:lang w:eastAsia="ja-JP"/>
        </w:rPr>
        <w:t xml:space="preserve"> </w:t>
      </w:r>
      <w:r w:rsidR="00AC2884">
        <w:rPr>
          <w:rFonts w:cs="Arial"/>
          <w:i/>
          <w:sz w:val="20"/>
          <w:u w:val="single"/>
          <w:lang w:eastAsia="ja-JP"/>
        </w:rPr>
        <w:t xml:space="preserve"> </w:t>
      </w:r>
      <w:r w:rsidR="005A7FD2">
        <w:rPr>
          <w:noProof/>
        </w:rPr>
        <w:drawing>
          <wp:inline distT="0" distB="0" distL="0" distR="0" wp14:anchorId="17C91F51" wp14:editId="283310DB">
            <wp:extent cx="1704132" cy="2271704"/>
            <wp:effectExtent l="0" t="0" r="0" b="0"/>
            <wp:docPr id="2049445901" name="Picture 204944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1427" cy="2294760"/>
                    </a:xfrm>
                    <a:prstGeom prst="rect">
                      <a:avLst/>
                    </a:prstGeom>
                    <a:noFill/>
                    <a:ln>
                      <a:noFill/>
                    </a:ln>
                  </pic:spPr>
                </pic:pic>
              </a:graphicData>
            </a:graphic>
          </wp:inline>
        </w:drawing>
      </w:r>
    </w:p>
    <w:p w14:paraId="43C7DF07" w14:textId="42528F7B" w:rsidR="0067429B" w:rsidRDefault="0067429B" w:rsidP="00E33E5A">
      <w:pPr>
        <w:jc w:val="both"/>
        <w:rPr>
          <w:rFonts w:cs="Arial"/>
          <w:i/>
          <w:sz w:val="20"/>
          <w:u w:val="single"/>
          <w:lang w:eastAsia="ja-JP"/>
        </w:rPr>
      </w:pPr>
    </w:p>
    <w:p w14:paraId="366138EA" w14:textId="5B873892" w:rsidR="005C11EF" w:rsidRDefault="005C11EF" w:rsidP="00E33E5A">
      <w:pPr>
        <w:jc w:val="both"/>
        <w:rPr>
          <w:rFonts w:cs="Arial"/>
          <w:i/>
          <w:sz w:val="20"/>
          <w:u w:val="single"/>
          <w:lang w:eastAsia="ja-JP"/>
        </w:rPr>
      </w:pPr>
    </w:p>
    <w:p w14:paraId="6E1755DD" w14:textId="1CCA3B18" w:rsidR="00AC2884" w:rsidRPr="00B008A6" w:rsidRDefault="00AC2884" w:rsidP="00B008A6">
      <w:pPr>
        <w:jc w:val="both"/>
        <w:rPr>
          <w:rFonts w:cs="Arial"/>
          <w:i/>
          <w:sz w:val="20"/>
          <w:u w:val="single"/>
          <w:lang w:eastAsia="ja-JP"/>
        </w:rPr>
      </w:pPr>
      <w:r>
        <w:rPr>
          <w:rFonts w:cs="Arial" w:hint="eastAsia"/>
          <w:i/>
          <w:sz w:val="20"/>
          <w:u w:val="single"/>
          <w:lang w:eastAsia="ja-JP"/>
        </w:rPr>
        <w:t>I</w:t>
      </w:r>
      <w:r>
        <w:rPr>
          <w:rFonts w:cs="Arial"/>
          <w:i/>
          <w:sz w:val="20"/>
          <w:u w:val="single"/>
          <w:lang w:eastAsia="ja-JP"/>
        </w:rPr>
        <w:t>nternal</w:t>
      </w:r>
    </w:p>
    <w:p w14:paraId="48E7A478" w14:textId="77777777" w:rsidR="00397C5F" w:rsidRDefault="00397C5F" w:rsidP="00397C5F">
      <w:pPr>
        <w:ind w:left="907"/>
        <w:jc w:val="both"/>
        <w:rPr>
          <w:rFonts w:cs="Arial"/>
          <w:i/>
          <w:color w:val="FF0000"/>
          <w:sz w:val="20"/>
        </w:rPr>
      </w:pPr>
    </w:p>
    <w:p w14:paraId="0E2F97B0" w14:textId="071D9C10" w:rsidR="00EB20A0" w:rsidRPr="00B008A6" w:rsidRDefault="00EB20A0" w:rsidP="00397C5F">
      <w:pPr>
        <w:ind w:left="907"/>
        <w:jc w:val="both"/>
        <w:rPr>
          <w:rFonts w:cs="Arial"/>
          <w:i/>
          <w:sz w:val="20"/>
          <w:lang w:eastAsia="ja-JP"/>
        </w:rPr>
      </w:pPr>
      <w:r w:rsidRPr="00B008A6">
        <w:rPr>
          <w:rFonts w:cs="Arial"/>
          <w:i/>
          <w:sz w:val="20"/>
          <w:lang w:eastAsia="ja-JP"/>
        </w:rPr>
        <w:t>1F reception area:</w:t>
      </w:r>
    </w:p>
    <w:p w14:paraId="4D775046" w14:textId="7FE17235" w:rsidR="00291741" w:rsidRDefault="00291741" w:rsidP="00397C5F">
      <w:pPr>
        <w:ind w:left="907"/>
        <w:jc w:val="both"/>
        <w:rPr>
          <w:rFonts w:cs="Arial"/>
          <w:i/>
          <w:color w:val="FF0000"/>
          <w:sz w:val="20"/>
        </w:rPr>
      </w:pPr>
      <w:r>
        <w:rPr>
          <w:noProof/>
        </w:rPr>
        <w:drawing>
          <wp:inline distT="0" distB="0" distL="0" distR="0" wp14:anchorId="62488D2D" wp14:editId="147123A7">
            <wp:extent cx="4818490" cy="241324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41480" cy="2424759"/>
                    </a:xfrm>
                    <a:prstGeom prst="rect">
                      <a:avLst/>
                    </a:prstGeom>
                    <a:noFill/>
                    <a:ln>
                      <a:noFill/>
                    </a:ln>
                  </pic:spPr>
                </pic:pic>
              </a:graphicData>
            </a:graphic>
          </wp:inline>
        </w:drawing>
      </w:r>
    </w:p>
    <w:p w14:paraId="1B042E7F" w14:textId="77777777" w:rsidR="002F03D7" w:rsidRDefault="002F03D7" w:rsidP="00397C5F">
      <w:pPr>
        <w:ind w:left="907"/>
        <w:jc w:val="both"/>
        <w:rPr>
          <w:rFonts w:cs="Arial"/>
          <w:i/>
          <w:color w:val="FF0000"/>
          <w:sz w:val="20"/>
        </w:rPr>
      </w:pPr>
    </w:p>
    <w:p w14:paraId="17604E7D" w14:textId="62080E7D" w:rsidR="00EB20A0" w:rsidRPr="00B008A6" w:rsidRDefault="003C38B0" w:rsidP="00397C5F">
      <w:pPr>
        <w:ind w:left="907"/>
        <w:jc w:val="both"/>
        <w:rPr>
          <w:rFonts w:cs="Arial"/>
          <w:i/>
          <w:sz w:val="20"/>
          <w:lang w:eastAsia="ja-JP"/>
        </w:rPr>
      </w:pPr>
      <w:r w:rsidRPr="00B008A6">
        <w:rPr>
          <w:rFonts w:cs="Arial"/>
          <w:i/>
          <w:sz w:val="20"/>
          <w:lang w:eastAsia="ja-JP"/>
        </w:rPr>
        <w:t>2F waiting area</w:t>
      </w:r>
      <w:r>
        <w:rPr>
          <w:rFonts w:cs="Arial"/>
          <w:i/>
          <w:sz w:val="20"/>
          <w:lang w:eastAsia="ja-JP"/>
        </w:rPr>
        <w:t>:</w:t>
      </w:r>
    </w:p>
    <w:p w14:paraId="559B96D6" w14:textId="6DB85387" w:rsidR="002F03D7" w:rsidRDefault="002F03D7" w:rsidP="00397C5F">
      <w:pPr>
        <w:ind w:left="907"/>
        <w:jc w:val="both"/>
        <w:rPr>
          <w:rFonts w:cs="Arial"/>
          <w:i/>
          <w:color w:val="FF0000"/>
          <w:sz w:val="20"/>
        </w:rPr>
      </w:pPr>
      <w:r>
        <w:rPr>
          <w:noProof/>
        </w:rPr>
        <w:drawing>
          <wp:inline distT="0" distB="0" distL="0" distR="0" wp14:anchorId="41658791" wp14:editId="1B96421C">
            <wp:extent cx="4826441" cy="241722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3380" cy="2425710"/>
                    </a:xfrm>
                    <a:prstGeom prst="rect">
                      <a:avLst/>
                    </a:prstGeom>
                    <a:noFill/>
                    <a:ln>
                      <a:noFill/>
                    </a:ln>
                  </pic:spPr>
                </pic:pic>
              </a:graphicData>
            </a:graphic>
          </wp:inline>
        </w:drawing>
      </w:r>
    </w:p>
    <w:p w14:paraId="0DC0E845" w14:textId="77777777" w:rsidR="004D3A01" w:rsidRDefault="004D3A01" w:rsidP="00397C5F">
      <w:pPr>
        <w:ind w:left="907"/>
        <w:jc w:val="both"/>
        <w:rPr>
          <w:rFonts w:cs="Arial"/>
          <w:i/>
          <w:color w:val="FF0000"/>
          <w:sz w:val="20"/>
        </w:rPr>
      </w:pPr>
    </w:p>
    <w:p w14:paraId="78D5F725" w14:textId="783D1DB1" w:rsidR="00CE583E" w:rsidRDefault="00835CCD" w:rsidP="00397C5F">
      <w:pPr>
        <w:ind w:left="907"/>
        <w:jc w:val="both"/>
        <w:rPr>
          <w:rFonts w:cs="Arial"/>
          <w:i/>
          <w:color w:val="FF0000"/>
          <w:sz w:val="20"/>
          <w:lang w:eastAsia="ja-JP"/>
        </w:rPr>
      </w:pPr>
      <w:r w:rsidRPr="00B008A6">
        <w:rPr>
          <w:rFonts w:cs="Arial"/>
          <w:i/>
          <w:sz w:val="20"/>
          <w:lang w:eastAsia="ja-JP"/>
        </w:rPr>
        <w:t>4F semi-private room:</w:t>
      </w:r>
    </w:p>
    <w:p w14:paraId="219C7A8D" w14:textId="2D9CFDCD" w:rsidR="004D3A01" w:rsidRDefault="004D3A01" w:rsidP="00397C5F">
      <w:pPr>
        <w:ind w:left="907"/>
        <w:jc w:val="both"/>
        <w:rPr>
          <w:rFonts w:cs="Arial"/>
          <w:i/>
          <w:color w:val="FF0000"/>
          <w:sz w:val="20"/>
        </w:rPr>
      </w:pPr>
      <w:r>
        <w:rPr>
          <w:noProof/>
        </w:rPr>
        <w:lastRenderedPageBreak/>
        <w:drawing>
          <wp:inline distT="0" distB="0" distL="0" distR="0" wp14:anchorId="657E9E41" wp14:editId="4BC67D7E">
            <wp:extent cx="5136313" cy="257934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61272" cy="2591882"/>
                    </a:xfrm>
                    <a:prstGeom prst="rect">
                      <a:avLst/>
                    </a:prstGeom>
                    <a:noFill/>
                    <a:ln>
                      <a:noFill/>
                    </a:ln>
                  </pic:spPr>
                </pic:pic>
              </a:graphicData>
            </a:graphic>
          </wp:inline>
        </w:drawing>
      </w:r>
    </w:p>
    <w:p w14:paraId="7B493C93" w14:textId="77777777" w:rsidR="00000485" w:rsidRDefault="00000485" w:rsidP="00397C5F">
      <w:pPr>
        <w:ind w:left="907"/>
        <w:jc w:val="both"/>
        <w:rPr>
          <w:rFonts w:cs="Arial"/>
          <w:i/>
          <w:color w:val="FF0000"/>
          <w:sz w:val="20"/>
        </w:rPr>
      </w:pPr>
    </w:p>
    <w:p w14:paraId="7634038C" w14:textId="2304633C" w:rsidR="00835CCD" w:rsidRPr="00B008A6" w:rsidRDefault="00767995" w:rsidP="00397C5F">
      <w:pPr>
        <w:ind w:left="907"/>
        <w:jc w:val="both"/>
        <w:rPr>
          <w:rFonts w:cs="Arial"/>
          <w:i/>
          <w:sz w:val="20"/>
          <w:lang w:eastAsia="ja-JP"/>
        </w:rPr>
      </w:pPr>
      <w:r w:rsidRPr="00B008A6">
        <w:rPr>
          <w:rFonts w:cs="Arial"/>
          <w:i/>
          <w:sz w:val="20"/>
          <w:lang w:eastAsia="ja-JP"/>
        </w:rPr>
        <w:t>Indicative private room:</w:t>
      </w:r>
    </w:p>
    <w:p w14:paraId="2D35FD26" w14:textId="6C47A1CC" w:rsidR="00000485" w:rsidRDefault="00000485" w:rsidP="00397C5F">
      <w:pPr>
        <w:ind w:left="907"/>
        <w:jc w:val="both"/>
        <w:rPr>
          <w:rFonts w:cs="Arial"/>
          <w:i/>
          <w:color w:val="FF0000"/>
          <w:sz w:val="20"/>
        </w:rPr>
      </w:pPr>
      <w:r>
        <w:rPr>
          <w:noProof/>
        </w:rPr>
        <w:drawing>
          <wp:inline distT="0" distB="0" distL="0" distR="0" wp14:anchorId="53FFD58B" wp14:editId="7BF7A2E1">
            <wp:extent cx="5128591" cy="256855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4261" cy="2571392"/>
                    </a:xfrm>
                    <a:prstGeom prst="rect">
                      <a:avLst/>
                    </a:prstGeom>
                    <a:noFill/>
                    <a:ln>
                      <a:noFill/>
                    </a:ln>
                  </pic:spPr>
                </pic:pic>
              </a:graphicData>
            </a:graphic>
          </wp:inline>
        </w:drawing>
      </w:r>
    </w:p>
    <w:p w14:paraId="06CF8E21" w14:textId="77777777" w:rsidR="00FC0FA9" w:rsidRDefault="00FC0FA9" w:rsidP="00397C5F">
      <w:pPr>
        <w:ind w:left="907"/>
        <w:jc w:val="both"/>
        <w:rPr>
          <w:rFonts w:cs="Arial"/>
          <w:i/>
          <w:color w:val="FF0000"/>
          <w:sz w:val="20"/>
        </w:rPr>
      </w:pPr>
    </w:p>
    <w:p w14:paraId="6357F4CC" w14:textId="382F65D1" w:rsidR="00080571" w:rsidRPr="00B008A6" w:rsidRDefault="002A48DF" w:rsidP="00397C5F">
      <w:pPr>
        <w:ind w:left="907"/>
        <w:jc w:val="both"/>
        <w:rPr>
          <w:rFonts w:cs="Arial"/>
          <w:i/>
          <w:sz w:val="20"/>
          <w:lang w:eastAsia="ja-JP"/>
        </w:rPr>
      </w:pPr>
      <w:r w:rsidRPr="00B008A6">
        <w:rPr>
          <w:rFonts w:cs="Arial"/>
          <w:i/>
          <w:sz w:val="20"/>
          <w:lang w:eastAsia="ja-JP"/>
        </w:rPr>
        <w:t>Indicative private toilet</w:t>
      </w:r>
      <w:r w:rsidR="00136B9D" w:rsidRPr="00B008A6">
        <w:rPr>
          <w:rFonts w:cs="Arial"/>
          <w:i/>
          <w:sz w:val="20"/>
          <w:lang w:eastAsia="ja-JP"/>
        </w:rPr>
        <w:t>:</w:t>
      </w:r>
    </w:p>
    <w:p w14:paraId="37C3CEE4" w14:textId="700EC9A1" w:rsidR="00FC0FA9" w:rsidRDefault="00FC0FA9" w:rsidP="00397C5F">
      <w:pPr>
        <w:ind w:left="907"/>
        <w:jc w:val="both"/>
        <w:rPr>
          <w:rFonts w:cs="Arial"/>
          <w:i/>
          <w:color w:val="FF0000"/>
          <w:sz w:val="20"/>
        </w:rPr>
      </w:pPr>
      <w:r>
        <w:rPr>
          <w:noProof/>
        </w:rPr>
        <w:drawing>
          <wp:inline distT="0" distB="0" distL="0" distR="0" wp14:anchorId="75EAD78C" wp14:editId="7D2628C1">
            <wp:extent cx="5184250" cy="25964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6796" cy="2602711"/>
                    </a:xfrm>
                    <a:prstGeom prst="rect">
                      <a:avLst/>
                    </a:prstGeom>
                    <a:noFill/>
                    <a:ln>
                      <a:noFill/>
                    </a:ln>
                  </pic:spPr>
                </pic:pic>
              </a:graphicData>
            </a:graphic>
          </wp:inline>
        </w:drawing>
      </w:r>
    </w:p>
    <w:p w14:paraId="08160AAE" w14:textId="77777777" w:rsidR="00F44294" w:rsidRDefault="00F44294" w:rsidP="00397C5F">
      <w:pPr>
        <w:ind w:left="907"/>
        <w:jc w:val="both"/>
        <w:rPr>
          <w:rFonts w:cs="Arial"/>
          <w:i/>
          <w:color w:val="FF0000"/>
          <w:sz w:val="20"/>
        </w:rPr>
      </w:pPr>
    </w:p>
    <w:p w14:paraId="7CC81231" w14:textId="5993AD0C" w:rsidR="007E6C5D" w:rsidRPr="00B008A6" w:rsidRDefault="007E6C5D" w:rsidP="00397C5F">
      <w:pPr>
        <w:ind w:left="907"/>
        <w:jc w:val="both"/>
        <w:rPr>
          <w:rFonts w:cs="Arial"/>
          <w:i/>
          <w:sz w:val="20"/>
          <w:lang w:eastAsia="ja-JP"/>
        </w:rPr>
      </w:pPr>
      <w:r w:rsidRPr="00B008A6">
        <w:rPr>
          <w:rFonts w:cs="Arial"/>
          <w:i/>
          <w:sz w:val="20"/>
          <w:lang w:eastAsia="ja-JP"/>
        </w:rPr>
        <w:t>Indicative day room:</w:t>
      </w:r>
    </w:p>
    <w:p w14:paraId="50DC3537" w14:textId="7CE6D656" w:rsidR="00F44294" w:rsidRDefault="00F44294" w:rsidP="00397C5F">
      <w:pPr>
        <w:ind w:left="907"/>
        <w:jc w:val="both"/>
        <w:rPr>
          <w:rFonts w:cs="Arial"/>
          <w:i/>
          <w:color w:val="FF0000"/>
          <w:sz w:val="20"/>
        </w:rPr>
      </w:pPr>
      <w:r>
        <w:rPr>
          <w:noProof/>
        </w:rPr>
        <w:lastRenderedPageBreak/>
        <w:drawing>
          <wp:inline distT="0" distB="0" distL="0" distR="0" wp14:anchorId="1D36220C" wp14:editId="6F289CC0">
            <wp:extent cx="5184140" cy="260336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6216" cy="2609430"/>
                    </a:xfrm>
                    <a:prstGeom prst="rect">
                      <a:avLst/>
                    </a:prstGeom>
                    <a:noFill/>
                    <a:ln>
                      <a:noFill/>
                    </a:ln>
                  </pic:spPr>
                </pic:pic>
              </a:graphicData>
            </a:graphic>
          </wp:inline>
        </w:drawing>
      </w:r>
    </w:p>
    <w:p w14:paraId="2CDE452F" w14:textId="77777777" w:rsidR="00397C5F" w:rsidRDefault="00397C5F" w:rsidP="00397C5F">
      <w:pPr>
        <w:ind w:left="907"/>
        <w:jc w:val="both"/>
        <w:rPr>
          <w:rFonts w:cs="Arial"/>
          <w:i/>
          <w:color w:val="FF0000"/>
          <w:sz w:val="20"/>
        </w:rPr>
      </w:pPr>
    </w:p>
    <w:p w14:paraId="653D26C0" w14:textId="77777777" w:rsidR="00397C5F" w:rsidRPr="00152A02" w:rsidRDefault="00397C5F" w:rsidP="00B008A6">
      <w:pPr>
        <w:ind w:left="907"/>
        <w:jc w:val="both"/>
        <w:rPr>
          <w:rFonts w:cs="Arial"/>
          <w:i/>
          <w:color w:val="FF0000"/>
          <w:sz w:val="20"/>
        </w:rPr>
      </w:pPr>
    </w:p>
    <w:p w14:paraId="077583F1" w14:textId="7B707AF0" w:rsidR="005E5FB9" w:rsidRPr="00533E0B" w:rsidRDefault="006C4EC7" w:rsidP="00360C27">
      <w:pPr>
        <w:numPr>
          <w:ilvl w:val="0"/>
          <w:numId w:val="10"/>
        </w:numPr>
        <w:jc w:val="both"/>
        <w:rPr>
          <w:rFonts w:cs="Arial"/>
          <w:i/>
          <w:sz w:val="20"/>
        </w:rPr>
      </w:pPr>
      <w:r w:rsidRPr="00533E0B">
        <w:rPr>
          <w:rFonts w:cs="Arial"/>
          <w:i/>
          <w:sz w:val="20"/>
        </w:rPr>
        <w:t>Floor p</w:t>
      </w:r>
      <w:r w:rsidR="005E5FB9" w:rsidRPr="00533E0B">
        <w:rPr>
          <w:rFonts w:cs="Arial"/>
          <w:i/>
          <w:sz w:val="20"/>
        </w:rPr>
        <w:t>lans</w:t>
      </w:r>
    </w:p>
    <w:p w14:paraId="4E1163F3" w14:textId="0FEAF8E9" w:rsidR="00F803AB" w:rsidRDefault="005372B2" w:rsidP="00F803AB">
      <w:pPr>
        <w:jc w:val="both"/>
        <w:rPr>
          <w:rFonts w:cs="Arial"/>
          <w:i/>
          <w:color w:val="FF0000"/>
          <w:sz w:val="20"/>
        </w:rPr>
      </w:pPr>
      <w:r>
        <w:rPr>
          <w:rFonts w:cs="Arial"/>
          <w:i/>
          <w:noProof/>
          <w:color w:val="FF0000"/>
          <w:sz w:val="20"/>
        </w:rPr>
        <w:drawing>
          <wp:inline distT="0" distB="0" distL="0" distR="0" wp14:anchorId="0ABFF676" wp14:editId="4464B8BF">
            <wp:extent cx="6221072" cy="2449240"/>
            <wp:effectExtent l="0" t="0" r="8890" b="8255"/>
            <wp:docPr id="1946853094" name="Picture 194685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47749" cy="2459743"/>
                    </a:xfrm>
                    <a:prstGeom prst="rect">
                      <a:avLst/>
                    </a:prstGeom>
                    <a:noFill/>
                  </pic:spPr>
                </pic:pic>
              </a:graphicData>
            </a:graphic>
          </wp:inline>
        </w:drawing>
      </w:r>
    </w:p>
    <w:p w14:paraId="2F840FD8" w14:textId="77777777" w:rsidR="00F569B6" w:rsidRDefault="00F569B6" w:rsidP="00F803AB">
      <w:pPr>
        <w:jc w:val="both"/>
        <w:rPr>
          <w:rFonts w:cs="Arial"/>
          <w:i/>
          <w:color w:val="FF0000"/>
          <w:sz w:val="20"/>
        </w:rPr>
      </w:pPr>
    </w:p>
    <w:p w14:paraId="51B490D7" w14:textId="1DF14C59" w:rsidR="00F569B6" w:rsidRDefault="00F569B6" w:rsidP="00F803AB">
      <w:pPr>
        <w:jc w:val="both"/>
        <w:rPr>
          <w:rFonts w:cs="Arial"/>
          <w:i/>
          <w:color w:val="FF0000"/>
          <w:sz w:val="20"/>
        </w:rPr>
      </w:pPr>
      <w:r>
        <w:rPr>
          <w:rFonts w:cs="Arial"/>
          <w:i/>
          <w:noProof/>
          <w:color w:val="FF0000"/>
          <w:sz w:val="20"/>
        </w:rPr>
        <w:drawing>
          <wp:inline distT="0" distB="0" distL="0" distR="0" wp14:anchorId="0CC6DA9F" wp14:editId="47DEEA6C">
            <wp:extent cx="6216650" cy="2443341"/>
            <wp:effectExtent l="0" t="0" r="0" b="0"/>
            <wp:docPr id="1946853095" name="Picture 194685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39312" cy="2452248"/>
                    </a:xfrm>
                    <a:prstGeom prst="rect">
                      <a:avLst/>
                    </a:prstGeom>
                    <a:noFill/>
                  </pic:spPr>
                </pic:pic>
              </a:graphicData>
            </a:graphic>
          </wp:inline>
        </w:drawing>
      </w:r>
    </w:p>
    <w:p w14:paraId="01A4ECCB" w14:textId="77777777" w:rsidR="0051161D" w:rsidRDefault="0051161D" w:rsidP="00F803AB">
      <w:pPr>
        <w:jc w:val="both"/>
        <w:rPr>
          <w:rFonts w:cs="Arial"/>
          <w:i/>
          <w:color w:val="FF0000"/>
          <w:sz w:val="20"/>
        </w:rPr>
      </w:pPr>
    </w:p>
    <w:p w14:paraId="4B3C6232" w14:textId="77777777" w:rsidR="00FC7DE3" w:rsidRDefault="00FC7DE3" w:rsidP="00F803AB">
      <w:pPr>
        <w:jc w:val="both"/>
        <w:rPr>
          <w:rFonts w:cs="Arial"/>
          <w:i/>
          <w:color w:val="FF0000"/>
          <w:sz w:val="20"/>
        </w:rPr>
      </w:pPr>
    </w:p>
    <w:p w14:paraId="7F385AA5" w14:textId="77777777" w:rsidR="00FC7DE3" w:rsidRDefault="00FC7DE3" w:rsidP="00F803AB">
      <w:pPr>
        <w:jc w:val="both"/>
        <w:rPr>
          <w:rFonts w:cs="Arial"/>
          <w:i/>
          <w:color w:val="FF0000"/>
          <w:sz w:val="20"/>
        </w:rPr>
      </w:pPr>
    </w:p>
    <w:p w14:paraId="4BE417FB" w14:textId="5FCC2C77" w:rsidR="006C4EC7" w:rsidRPr="00B008A6" w:rsidRDefault="008714F7" w:rsidP="00E71898">
      <w:pPr>
        <w:numPr>
          <w:ilvl w:val="0"/>
          <w:numId w:val="10"/>
        </w:numPr>
        <w:jc w:val="both"/>
        <w:rPr>
          <w:rFonts w:cs="Arial"/>
          <w:i/>
          <w:sz w:val="20"/>
        </w:rPr>
      </w:pPr>
      <w:r w:rsidRPr="00B008A6">
        <w:rPr>
          <w:rFonts w:cs="Arial"/>
          <w:i/>
          <w:sz w:val="20"/>
          <w:szCs w:val="20"/>
        </w:rPr>
        <w:lastRenderedPageBreak/>
        <w:t xml:space="preserve">UW </w:t>
      </w:r>
      <w:r w:rsidR="006C4EC7" w:rsidRPr="00B008A6">
        <w:rPr>
          <w:rFonts w:cs="Arial"/>
          <w:i/>
          <w:sz w:val="20"/>
          <w:szCs w:val="20"/>
        </w:rPr>
        <w:t>Scenarios</w:t>
      </w:r>
      <w:r w:rsidR="00EB001C" w:rsidRPr="00B008A6">
        <w:rPr>
          <w:rFonts w:cs="Arial"/>
          <w:i/>
          <w:sz w:val="20"/>
          <w:szCs w:val="20"/>
        </w:rPr>
        <w:t xml:space="preserve"> – Sensitivity Tables</w:t>
      </w:r>
    </w:p>
    <w:p w14:paraId="3DEA872E" w14:textId="77777777" w:rsidR="00134583" w:rsidRDefault="00134583" w:rsidP="00F803AB">
      <w:pPr>
        <w:jc w:val="both"/>
        <w:rPr>
          <w:rFonts w:cs="Arial"/>
          <w:i/>
          <w:color w:val="FF0000"/>
          <w:sz w:val="20"/>
        </w:rPr>
      </w:pPr>
    </w:p>
    <w:p w14:paraId="3DB59BC2" w14:textId="4B60780B" w:rsidR="00EB001C" w:rsidRDefault="00EB001C" w:rsidP="00F803AB">
      <w:pPr>
        <w:jc w:val="both"/>
        <w:rPr>
          <w:rFonts w:cs="Arial"/>
          <w:b/>
          <w:bCs/>
          <w:i/>
          <w:sz w:val="20"/>
        </w:rPr>
      </w:pPr>
      <w:r w:rsidRPr="00B008A6">
        <w:rPr>
          <w:rFonts w:cs="Arial"/>
          <w:b/>
          <w:bCs/>
          <w:i/>
          <w:sz w:val="20"/>
        </w:rPr>
        <w:t>Base case scenario</w:t>
      </w:r>
      <w:ins w:id="316" w:author="Will Johnson" w:date="2023-09-01T14:25:00Z">
        <w:r w:rsidR="003274A9">
          <w:rPr>
            <w:rFonts w:cs="Arial"/>
            <w:b/>
            <w:bCs/>
            <w:i/>
            <w:sz w:val="20"/>
          </w:rPr>
          <w:t xml:space="preserve"> </w:t>
        </w:r>
        <w:r w:rsidR="00125B83">
          <w:rPr>
            <w:rFonts w:cs="Arial"/>
            <w:b/>
            <w:bCs/>
            <w:i/>
            <w:sz w:val="20"/>
          </w:rPr>
          <w:t>–</w:t>
        </w:r>
        <w:r w:rsidR="003274A9">
          <w:rPr>
            <w:rFonts w:cs="Arial"/>
            <w:b/>
            <w:bCs/>
            <w:i/>
            <w:sz w:val="20"/>
          </w:rPr>
          <w:t xml:space="preserve"> </w:t>
        </w:r>
      </w:ins>
      <w:ins w:id="317" w:author="Will Johnson" w:date="2023-09-01T18:17:00Z">
        <w:r w:rsidR="0058517A">
          <w:rPr>
            <w:rFonts w:cs="Arial"/>
            <w:b/>
            <w:bCs/>
            <w:i/>
            <w:sz w:val="20"/>
          </w:rPr>
          <w:t>Fund</w:t>
        </w:r>
      </w:ins>
      <w:ins w:id="318" w:author="Will Johnson" w:date="2023-09-01T14:25:00Z">
        <w:r w:rsidR="00125B83">
          <w:rPr>
            <w:rFonts w:cs="Arial"/>
            <w:b/>
            <w:bCs/>
            <w:i/>
            <w:sz w:val="20"/>
          </w:rPr>
          <w:t xml:space="preserve">-level </w:t>
        </w:r>
      </w:ins>
      <w:ins w:id="319" w:author="Will Johnson" w:date="2023-09-01T14:27:00Z">
        <w:r w:rsidR="00A2606A">
          <w:rPr>
            <w:rFonts w:cs="Arial"/>
            <w:b/>
            <w:bCs/>
            <w:i/>
            <w:sz w:val="20"/>
          </w:rPr>
          <w:t>return</w:t>
        </w:r>
      </w:ins>
      <w:ins w:id="320" w:author="Will Johnson" w:date="2023-09-01T14:25:00Z">
        <w:r w:rsidR="00125B83">
          <w:rPr>
            <w:rFonts w:cs="Arial"/>
            <w:b/>
            <w:bCs/>
            <w:i/>
            <w:sz w:val="20"/>
          </w:rPr>
          <w:t>s (</w:t>
        </w:r>
      </w:ins>
      <w:ins w:id="321" w:author="Will Johnson" w:date="2023-09-01T16:27:00Z">
        <w:r w:rsidR="009D76F7">
          <w:rPr>
            <w:rFonts w:cs="Arial"/>
            <w:b/>
            <w:bCs/>
            <w:i/>
            <w:sz w:val="20"/>
          </w:rPr>
          <w:t xml:space="preserve">post tax, </w:t>
        </w:r>
      </w:ins>
      <w:ins w:id="322" w:author="Will Johnson" w:date="2023-09-01T14:25:00Z">
        <w:r w:rsidR="00125B83">
          <w:rPr>
            <w:rFonts w:cs="Arial"/>
            <w:b/>
            <w:bCs/>
            <w:i/>
            <w:sz w:val="20"/>
          </w:rPr>
          <w:t>p</w:t>
        </w:r>
      </w:ins>
      <w:ins w:id="323" w:author="Will Johnson" w:date="2023-09-01T18:17:00Z">
        <w:r w:rsidR="0058517A">
          <w:rPr>
            <w:rFonts w:cs="Arial"/>
            <w:b/>
            <w:bCs/>
            <w:i/>
            <w:sz w:val="20"/>
          </w:rPr>
          <w:t>ost</w:t>
        </w:r>
      </w:ins>
      <w:ins w:id="324" w:author="Will Johnson" w:date="2023-09-01T14:25:00Z">
        <w:r w:rsidR="00125B83">
          <w:rPr>
            <w:rFonts w:cs="Arial"/>
            <w:b/>
            <w:bCs/>
            <w:i/>
            <w:sz w:val="20"/>
          </w:rPr>
          <w:t>-fees)</w:t>
        </w:r>
      </w:ins>
    </w:p>
    <w:p w14:paraId="34370FC3" w14:textId="77777777" w:rsidR="00EB001C" w:rsidRPr="00B008A6" w:rsidRDefault="00EB001C" w:rsidP="00F803AB">
      <w:pPr>
        <w:jc w:val="both"/>
        <w:rPr>
          <w:rFonts w:cs="Arial"/>
          <w:b/>
          <w:bCs/>
          <w:i/>
          <w:sz w:val="20"/>
        </w:rPr>
      </w:pPr>
    </w:p>
    <w:p w14:paraId="01455A5F" w14:textId="5B06FFA5" w:rsidR="00866697" w:rsidRDefault="00831325" w:rsidP="00F803AB">
      <w:pPr>
        <w:jc w:val="both"/>
        <w:rPr>
          <w:rFonts w:cs="Arial"/>
          <w:i/>
          <w:color w:val="FF0000"/>
          <w:sz w:val="20"/>
          <w:szCs w:val="20"/>
        </w:rPr>
      </w:pPr>
      <w:ins w:id="325" w:author="Roderic Curtis" w:date="2023-09-01T16:27:00Z">
        <w:r w:rsidRPr="00831325">
          <w:rPr>
            <w:noProof/>
          </w:rPr>
          <w:drawing>
            <wp:inline distT="0" distB="0" distL="0" distR="0" wp14:anchorId="41D6D3CE" wp14:editId="758DC1A9">
              <wp:extent cx="4001985" cy="226689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6559"/>
                      <a:stretch/>
                    </pic:blipFill>
                    <pic:spPr bwMode="auto">
                      <a:xfrm>
                        <a:off x="0" y="0"/>
                        <a:ext cx="4008369" cy="2270507"/>
                      </a:xfrm>
                      <a:prstGeom prst="rect">
                        <a:avLst/>
                      </a:prstGeom>
                      <a:noFill/>
                      <a:ln>
                        <a:noFill/>
                      </a:ln>
                      <a:extLst>
                        <a:ext uri="{53640926-AAD7-44D8-BBD7-CCE9431645EC}">
                          <a14:shadowObscured xmlns:a14="http://schemas.microsoft.com/office/drawing/2010/main"/>
                        </a:ext>
                      </a:extLst>
                    </pic:spPr>
                  </pic:pic>
                </a:graphicData>
              </a:graphic>
            </wp:inline>
          </w:drawing>
        </w:r>
      </w:ins>
      <w:del w:id="326" w:author="Roderic Curtis" w:date="2023-09-01T16:27:00Z">
        <w:r w:rsidR="00881CA9" w:rsidRPr="00881CA9">
          <w:rPr>
            <w:noProof/>
          </w:rPr>
          <w:drawing>
            <wp:inline distT="0" distB="0" distL="0" distR="0" wp14:anchorId="2BD85CF8" wp14:editId="6B81C613">
              <wp:extent cx="4064587" cy="2309109"/>
              <wp:effectExtent l="0" t="0" r="0" b="0"/>
              <wp:docPr id="1946853116" name="Picture 194685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l="6858"/>
                      <a:stretch/>
                    </pic:blipFill>
                    <pic:spPr bwMode="auto">
                      <a:xfrm>
                        <a:off x="0" y="0"/>
                        <a:ext cx="4067227" cy="2310609"/>
                      </a:xfrm>
                      <a:prstGeom prst="rect">
                        <a:avLst/>
                      </a:prstGeom>
                      <a:noFill/>
                      <a:ln>
                        <a:noFill/>
                      </a:ln>
                      <a:extLst>
                        <a:ext uri="{53640926-AAD7-44D8-BBD7-CCE9431645EC}">
                          <a14:shadowObscured xmlns:a14="http://schemas.microsoft.com/office/drawing/2010/main"/>
                        </a:ext>
                      </a:extLst>
                    </pic:spPr>
                  </pic:pic>
                </a:graphicData>
              </a:graphic>
            </wp:inline>
          </w:drawing>
        </w:r>
      </w:del>
    </w:p>
    <w:p w14:paraId="15DB616C" w14:textId="77777777" w:rsidR="00EB001C" w:rsidRDefault="00EB001C" w:rsidP="00F803AB">
      <w:pPr>
        <w:jc w:val="both"/>
        <w:rPr>
          <w:rFonts w:cs="Arial"/>
          <w:i/>
          <w:color w:val="FF0000"/>
          <w:sz w:val="20"/>
          <w:szCs w:val="20"/>
        </w:rPr>
      </w:pPr>
    </w:p>
    <w:p w14:paraId="128131CB" w14:textId="77777777" w:rsidR="0058517A" w:rsidRDefault="00E2704B" w:rsidP="0058517A">
      <w:pPr>
        <w:jc w:val="both"/>
        <w:rPr>
          <w:ins w:id="327" w:author="Will Johnson" w:date="2023-09-01T18:17:00Z"/>
          <w:rFonts w:cs="Arial"/>
          <w:b/>
          <w:bCs/>
          <w:i/>
          <w:sz w:val="20"/>
        </w:rPr>
      </w:pPr>
      <w:del w:id="328" w:author="Will Johnson" w:date="2023-09-01T14:26:00Z">
        <w:r w:rsidRPr="00767099" w:rsidDel="006E6917">
          <w:rPr>
            <w:rFonts w:cs="Arial"/>
            <w:b/>
            <w:bCs/>
            <w:i/>
            <w:sz w:val="20"/>
          </w:rPr>
          <w:delText>Base case scenario</w:delText>
        </w:r>
        <w:r w:rsidDel="006E6917">
          <w:rPr>
            <w:rFonts w:cs="Arial"/>
            <w:b/>
            <w:bCs/>
            <w:i/>
            <w:sz w:val="20"/>
          </w:rPr>
          <w:delText xml:space="preserve"> </w:delText>
        </w:r>
      </w:del>
      <w:ins w:id="329" w:author="Will Johnson" w:date="2023-09-01T14:25:00Z">
        <w:r w:rsidR="00125B83">
          <w:rPr>
            <w:rFonts w:cs="Arial"/>
            <w:b/>
            <w:bCs/>
            <w:i/>
            <w:sz w:val="20"/>
          </w:rPr>
          <w:t>Downside scenario</w:t>
        </w:r>
      </w:ins>
      <w:ins w:id="330" w:author="Will Johnson" w:date="2023-09-01T14:26:00Z">
        <w:r w:rsidR="006E6917">
          <w:rPr>
            <w:rFonts w:cs="Arial"/>
            <w:b/>
            <w:bCs/>
            <w:i/>
            <w:sz w:val="20"/>
          </w:rPr>
          <w:t xml:space="preserve"> 1</w:t>
        </w:r>
      </w:ins>
      <w:ins w:id="331" w:author="Will Johnson" w:date="2023-09-01T14:25:00Z">
        <w:r w:rsidR="00125B83">
          <w:rPr>
            <w:rFonts w:cs="Arial"/>
            <w:b/>
            <w:bCs/>
            <w:i/>
            <w:sz w:val="20"/>
          </w:rPr>
          <w:t xml:space="preserve">: </w:t>
        </w:r>
      </w:ins>
      <w:del w:id="332" w:author="Will Johnson" w:date="2023-09-01T14:25:00Z">
        <w:r w:rsidDel="00125B83">
          <w:rPr>
            <w:rFonts w:cs="Arial"/>
            <w:b/>
            <w:bCs/>
            <w:i/>
            <w:sz w:val="20"/>
          </w:rPr>
          <w:delText>(</w:delText>
        </w:r>
      </w:del>
      <w:r>
        <w:rPr>
          <w:rFonts w:cs="Arial"/>
          <w:b/>
          <w:bCs/>
          <w:i/>
          <w:sz w:val="20"/>
        </w:rPr>
        <w:t>+30bps on base rate</w:t>
      </w:r>
      <w:ins w:id="333" w:author="Will Johnson" w:date="2023-09-01T14:26:00Z">
        <w:r w:rsidR="00A2606A">
          <w:rPr>
            <w:rFonts w:cs="Arial"/>
            <w:b/>
            <w:bCs/>
            <w:i/>
            <w:sz w:val="20"/>
          </w:rPr>
          <w:t xml:space="preserve"> </w:t>
        </w:r>
        <w:r w:rsidR="006E6917">
          <w:rPr>
            <w:rFonts w:cs="Arial"/>
            <w:b/>
            <w:bCs/>
            <w:i/>
            <w:sz w:val="20"/>
          </w:rPr>
          <w:t xml:space="preserve">– </w:t>
        </w:r>
      </w:ins>
      <w:ins w:id="334" w:author="Will Johnson" w:date="2023-09-01T18:17:00Z">
        <w:r w:rsidR="0058517A">
          <w:rPr>
            <w:rFonts w:cs="Arial"/>
            <w:b/>
            <w:bCs/>
            <w:i/>
            <w:sz w:val="20"/>
          </w:rPr>
          <w:t>Fund-level returns (post tax, post-fees)</w:t>
        </w:r>
      </w:ins>
    </w:p>
    <w:p w14:paraId="5606895C" w14:textId="015FFEA9" w:rsidR="00A2606A" w:rsidRDefault="00E2704B" w:rsidP="00E2704B">
      <w:pPr>
        <w:jc w:val="both"/>
        <w:rPr>
          <w:rFonts w:cs="Arial"/>
          <w:b/>
          <w:bCs/>
          <w:i/>
          <w:sz w:val="20"/>
        </w:rPr>
      </w:pPr>
      <w:del w:id="335" w:author="Will Johnson" w:date="2023-09-01T14:26:00Z">
        <w:r w:rsidDel="00125B83">
          <w:rPr>
            <w:rFonts w:cs="Arial"/>
            <w:b/>
            <w:bCs/>
            <w:i/>
            <w:sz w:val="20"/>
          </w:rPr>
          <w:delText>)</w:delText>
        </w:r>
      </w:del>
    </w:p>
    <w:p w14:paraId="13C9011B" w14:textId="628987CA" w:rsidR="00E2704B" w:rsidRDefault="00F50019" w:rsidP="00F803AB">
      <w:pPr>
        <w:jc w:val="both"/>
        <w:rPr>
          <w:rFonts w:cs="Arial"/>
          <w:i/>
          <w:color w:val="FF0000"/>
          <w:sz w:val="20"/>
          <w:szCs w:val="20"/>
        </w:rPr>
      </w:pPr>
      <w:ins w:id="336" w:author="Roderic Curtis" w:date="2023-09-01T16:28:00Z">
        <w:r w:rsidRPr="00F50019">
          <w:rPr>
            <w:noProof/>
          </w:rPr>
          <w:lastRenderedPageBreak/>
          <w:drawing>
            <wp:inline distT="0" distB="0" distL="0" distR="0" wp14:anchorId="6BCA5BC1" wp14:editId="1FE3465A">
              <wp:extent cx="4001770" cy="227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6904"/>
                      <a:stretch/>
                    </pic:blipFill>
                    <pic:spPr bwMode="auto">
                      <a:xfrm>
                        <a:off x="0" y="0"/>
                        <a:ext cx="4014606" cy="2282473"/>
                      </a:xfrm>
                      <a:prstGeom prst="rect">
                        <a:avLst/>
                      </a:prstGeom>
                      <a:noFill/>
                      <a:ln>
                        <a:noFill/>
                      </a:ln>
                      <a:extLst>
                        <a:ext uri="{53640926-AAD7-44D8-BBD7-CCE9431645EC}">
                          <a14:shadowObscured xmlns:a14="http://schemas.microsoft.com/office/drawing/2010/main"/>
                        </a:ext>
                      </a:extLst>
                    </pic:spPr>
                  </pic:pic>
                </a:graphicData>
              </a:graphic>
            </wp:inline>
          </w:drawing>
        </w:r>
      </w:ins>
      <w:del w:id="337" w:author="Roderic Curtis" w:date="2023-09-01T16:27:00Z">
        <w:r w:rsidR="00BA1E62" w:rsidRPr="00BA1E62">
          <w:rPr>
            <w:noProof/>
          </w:rPr>
          <w:drawing>
            <wp:inline distT="0" distB="0" distL="0" distR="0" wp14:anchorId="79433171" wp14:editId="74AF0DBD">
              <wp:extent cx="4064000" cy="2301190"/>
              <wp:effectExtent l="0" t="0" r="0" b="4445"/>
              <wp:docPr id="1946853117" name="Picture 194685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6551"/>
                      <a:stretch/>
                    </pic:blipFill>
                    <pic:spPr bwMode="auto">
                      <a:xfrm>
                        <a:off x="0" y="0"/>
                        <a:ext cx="4071562" cy="2305472"/>
                      </a:xfrm>
                      <a:prstGeom prst="rect">
                        <a:avLst/>
                      </a:prstGeom>
                      <a:noFill/>
                      <a:ln>
                        <a:noFill/>
                      </a:ln>
                      <a:extLst>
                        <a:ext uri="{53640926-AAD7-44D8-BBD7-CCE9431645EC}">
                          <a14:shadowObscured xmlns:a14="http://schemas.microsoft.com/office/drawing/2010/main"/>
                        </a:ext>
                      </a:extLst>
                    </pic:spPr>
                  </pic:pic>
                </a:graphicData>
              </a:graphic>
            </wp:inline>
          </w:drawing>
        </w:r>
      </w:del>
    </w:p>
    <w:p w14:paraId="3354D3F6" w14:textId="77777777" w:rsidR="00E24114" w:rsidRDefault="00E24114" w:rsidP="00F803AB">
      <w:pPr>
        <w:jc w:val="both"/>
        <w:rPr>
          <w:rFonts w:cs="Arial"/>
          <w:i/>
          <w:color w:val="FF0000"/>
          <w:sz w:val="20"/>
          <w:szCs w:val="20"/>
        </w:rPr>
      </w:pPr>
    </w:p>
    <w:p w14:paraId="15D486BC" w14:textId="77777777" w:rsidR="00BD031E" w:rsidRPr="00B008A6" w:rsidRDefault="00BD031E" w:rsidP="00F803AB">
      <w:pPr>
        <w:jc w:val="both"/>
        <w:rPr>
          <w:rFonts w:cs="Arial"/>
          <w:b/>
          <w:bCs/>
          <w:i/>
          <w:color w:val="FF0000"/>
          <w:sz w:val="20"/>
          <w:szCs w:val="20"/>
        </w:rPr>
      </w:pPr>
    </w:p>
    <w:p w14:paraId="4A85FD0E" w14:textId="1BB59D26" w:rsidR="00A27115" w:rsidRPr="00B008A6" w:rsidRDefault="00A27115" w:rsidP="00B008A6">
      <w:pPr>
        <w:jc w:val="both"/>
        <w:rPr>
          <w:rFonts w:cs="Arial"/>
          <w:b/>
          <w:bCs/>
          <w:i/>
          <w:sz w:val="20"/>
        </w:rPr>
      </w:pPr>
      <w:r w:rsidRPr="00B008A6">
        <w:rPr>
          <w:rFonts w:cs="Arial"/>
          <w:b/>
          <w:bCs/>
          <w:i/>
          <w:sz w:val="20"/>
        </w:rPr>
        <w:t xml:space="preserve">Downside scenario </w:t>
      </w:r>
      <w:ins w:id="338" w:author="Will Johnson" w:date="2023-09-01T14:27:00Z">
        <w:r w:rsidR="00A2606A">
          <w:rPr>
            <w:rFonts w:cs="Arial"/>
            <w:b/>
            <w:bCs/>
            <w:i/>
            <w:sz w:val="20"/>
          </w:rPr>
          <w:t xml:space="preserve">2: </w:t>
        </w:r>
      </w:ins>
      <w:del w:id="339" w:author="Will Johnson" w:date="2023-09-01T14:27:00Z">
        <w:r w:rsidRPr="00B008A6" w:rsidDel="00A2606A">
          <w:rPr>
            <w:rFonts w:cs="Arial"/>
            <w:b/>
            <w:bCs/>
            <w:i/>
            <w:sz w:val="20"/>
          </w:rPr>
          <w:delText>(</w:delText>
        </w:r>
      </w:del>
      <w:r w:rsidRPr="00B008A6">
        <w:rPr>
          <w:rFonts w:cs="Arial"/>
          <w:b/>
          <w:bCs/>
          <w:i/>
          <w:sz w:val="20"/>
        </w:rPr>
        <w:t>worst-case; re-tenanting</w:t>
      </w:r>
      <w:del w:id="340" w:author="Will Johnson" w:date="2023-09-01T14:27:00Z">
        <w:r w:rsidRPr="00B008A6" w:rsidDel="00A2606A">
          <w:rPr>
            <w:rFonts w:cs="Arial"/>
            <w:b/>
            <w:bCs/>
            <w:i/>
            <w:sz w:val="20"/>
          </w:rPr>
          <w:delText>)</w:delText>
        </w:r>
      </w:del>
    </w:p>
    <w:p w14:paraId="1149DDCD" w14:textId="77777777" w:rsidR="00A27115" w:rsidRPr="00B008A6" w:rsidRDefault="00A27115" w:rsidP="00A27115">
      <w:pPr>
        <w:jc w:val="both"/>
        <w:rPr>
          <w:rFonts w:cs="Arial"/>
          <w:i/>
          <w:sz w:val="20"/>
        </w:rPr>
      </w:pPr>
    </w:p>
    <w:p w14:paraId="59CEC189" w14:textId="6683BC40" w:rsidR="00A27115" w:rsidRPr="00B008A6" w:rsidRDefault="00E257A4" w:rsidP="00A27115">
      <w:pPr>
        <w:jc w:val="both"/>
        <w:rPr>
          <w:rFonts w:cs="Arial"/>
          <w:i/>
          <w:sz w:val="20"/>
        </w:rPr>
      </w:pPr>
      <w:commentRangeStart w:id="341"/>
      <w:r w:rsidRPr="00B008A6">
        <w:rPr>
          <w:rFonts w:cs="Arial"/>
          <w:i/>
          <w:sz w:val="20"/>
        </w:rPr>
        <w:t>As</w:t>
      </w:r>
      <w:r w:rsidR="00A27115" w:rsidRPr="00B008A6">
        <w:rPr>
          <w:rFonts w:cs="Arial"/>
          <w:i/>
          <w:sz w:val="20"/>
        </w:rPr>
        <w:t xml:space="preserve"> the tenant is under a fixed-term lease </w:t>
      </w:r>
      <w:r w:rsidR="005B7E6A" w:rsidRPr="00B008A6">
        <w:rPr>
          <w:rFonts w:cs="Arial"/>
          <w:i/>
          <w:sz w:val="20"/>
        </w:rPr>
        <w:t>we do not anticipate for an early mid-term termination; moreover, there</w:t>
      </w:r>
      <w:r w:rsidR="00E0313C" w:rsidRPr="00B008A6">
        <w:rPr>
          <w:rFonts w:cs="Arial"/>
          <w:i/>
          <w:sz w:val="20"/>
        </w:rPr>
        <w:t xml:space="preserve"> lease is</w:t>
      </w:r>
      <w:r w:rsidR="00B87306" w:rsidRPr="00B008A6">
        <w:rPr>
          <w:rFonts w:cs="Arial"/>
          <w:i/>
          <w:sz w:val="20"/>
        </w:rPr>
        <w:t xml:space="preserve"> backed by a </w:t>
      </w:r>
      <w:r w:rsidR="007F7B85" w:rsidRPr="00B008A6">
        <w:rPr>
          <w:rFonts w:cs="Arial"/>
          <w:i/>
          <w:sz w:val="20"/>
        </w:rPr>
        <w:t xml:space="preserve">full-term </w:t>
      </w:r>
      <w:r w:rsidR="00B87306" w:rsidRPr="00B008A6">
        <w:rPr>
          <w:rFonts w:cs="Arial"/>
          <w:i/>
          <w:sz w:val="20"/>
        </w:rPr>
        <w:t xml:space="preserve">rental </w:t>
      </w:r>
      <w:r w:rsidR="00455B8A" w:rsidRPr="00B008A6">
        <w:rPr>
          <w:rFonts w:cs="Arial"/>
          <w:i/>
          <w:sz w:val="20"/>
        </w:rPr>
        <w:t>guarant</w:t>
      </w:r>
      <w:r w:rsidR="009570DF" w:rsidRPr="00B008A6">
        <w:rPr>
          <w:rFonts w:cs="Arial"/>
          <w:i/>
          <w:sz w:val="20"/>
        </w:rPr>
        <w:t>ee</w:t>
      </w:r>
      <w:r w:rsidR="0092395F" w:rsidRPr="00B008A6">
        <w:rPr>
          <w:rFonts w:cs="Arial"/>
          <w:i/>
          <w:sz w:val="20"/>
        </w:rPr>
        <w:t xml:space="preserve"> </w:t>
      </w:r>
      <w:r w:rsidR="001A4648" w:rsidRPr="00B008A6">
        <w:rPr>
          <w:rFonts w:cs="Arial"/>
          <w:i/>
          <w:sz w:val="20"/>
        </w:rPr>
        <w:t>with</w:t>
      </w:r>
      <w:r w:rsidR="0092395F" w:rsidRPr="00B008A6">
        <w:rPr>
          <w:rFonts w:cs="Arial"/>
          <w:i/>
          <w:sz w:val="20"/>
        </w:rPr>
        <w:t xml:space="preserve"> a credit entity</w:t>
      </w:r>
      <w:r w:rsidR="001A4648" w:rsidRPr="00B008A6">
        <w:rPr>
          <w:rFonts w:cs="Arial"/>
          <w:i/>
          <w:sz w:val="20"/>
        </w:rPr>
        <w:t xml:space="preserve">. </w:t>
      </w:r>
      <w:r w:rsidR="007B7B14" w:rsidRPr="00B008A6">
        <w:rPr>
          <w:rFonts w:cs="Arial"/>
          <w:i/>
          <w:sz w:val="20"/>
        </w:rPr>
        <w:t>H</w:t>
      </w:r>
      <w:r w:rsidR="00A952EF" w:rsidRPr="00B008A6">
        <w:rPr>
          <w:rFonts w:cs="Arial"/>
          <w:i/>
          <w:sz w:val="20"/>
        </w:rPr>
        <w:t>owever</w:t>
      </w:r>
      <w:r w:rsidR="00D60C6B" w:rsidRPr="00B008A6">
        <w:rPr>
          <w:rFonts w:cs="Arial"/>
          <w:i/>
          <w:sz w:val="20"/>
        </w:rPr>
        <w:t>,</w:t>
      </w:r>
      <w:r w:rsidR="00A952EF" w:rsidRPr="00B008A6">
        <w:rPr>
          <w:rFonts w:cs="Arial"/>
          <w:i/>
          <w:sz w:val="20"/>
        </w:rPr>
        <w:t xml:space="preserve"> </w:t>
      </w:r>
      <w:r w:rsidR="00A27115" w:rsidRPr="00B008A6">
        <w:rPr>
          <w:rFonts w:cs="Arial"/>
          <w:i/>
          <w:sz w:val="20"/>
        </w:rPr>
        <w:t>we have constructed a downside, worst-case scenario assuming:</w:t>
      </w:r>
      <w:commentRangeEnd w:id="341"/>
      <w:r w:rsidR="00D60C6B" w:rsidRPr="00912AE5">
        <w:rPr>
          <w:rStyle w:val="CommentReference"/>
        </w:rPr>
        <w:commentReference w:id="341"/>
      </w:r>
    </w:p>
    <w:p w14:paraId="6BE38A38" w14:textId="77777777" w:rsidR="00A27115" w:rsidRPr="00B008A6" w:rsidRDefault="00A27115" w:rsidP="00A27115">
      <w:pPr>
        <w:jc w:val="both"/>
        <w:rPr>
          <w:rFonts w:cs="Arial"/>
          <w:i/>
          <w:sz w:val="20"/>
        </w:rPr>
      </w:pPr>
    </w:p>
    <w:p w14:paraId="133A844D" w14:textId="77777777" w:rsidR="00A27115" w:rsidRPr="00B008A6" w:rsidRDefault="00A27115" w:rsidP="00A27115">
      <w:pPr>
        <w:numPr>
          <w:ilvl w:val="0"/>
          <w:numId w:val="53"/>
        </w:numPr>
        <w:jc w:val="both"/>
        <w:rPr>
          <w:rFonts w:cs="Arial"/>
          <w:i/>
          <w:sz w:val="20"/>
          <w:lang w:val="en-US"/>
        </w:rPr>
      </w:pPr>
      <w:r w:rsidRPr="00B008A6">
        <w:rPr>
          <w:rFonts w:cs="Arial"/>
          <w:i/>
          <w:iCs/>
          <w:sz w:val="20"/>
          <w:lang w:val="en-US"/>
        </w:rPr>
        <w:t>Tenant vacating the premises mid-lease (Year 3)</w:t>
      </w:r>
    </w:p>
    <w:p w14:paraId="46F23E7C" w14:textId="77777777" w:rsidR="00A27115" w:rsidRPr="00B008A6" w:rsidRDefault="00A27115" w:rsidP="00A27115">
      <w:pPr>
        <w:numPr>
          <w:ilvl w:val="0"/>
          <w:numId w:val="53"/>
        </w:numPr>
        <w:jc w:val="both"/>
        <w:rPr>
          <w:rFonts w:cs="Arial"/>
          <w:i/>
          <w:sz w:val="20"/>
          <w:lang w:val="en-US"/>
        </w:rPr>
      </w:pPr>
      <w:r w:rsidRPr="00B008A6">
        <w:rPr>
          <w:rFonts w:cs="Arial"/>
          <w:i/>
          <w:iCs/>
          <w:sz w:val="20"/>
          <w:lang w:val="en-US"/>
        </w:rPr>
        <w:t xml:space="preserve">Excludes rent coverage from master-lease guarantor during </w:t>
      </w:r>
      <w:proofErr w:type="gramStart"/>
      <w:r w:rsidRPr="00B008A6">
        <w:rPr>
          <w:rFonts w:cs="Arial"/>
          <w:i/>
          <w:iCs/>
          <w:sz w:val="20"/>
          <w:lang w:val="en-US"/>
        </w:rPr>
        <w:t>downtime</w:t>
      </w:r>
      <w:proofErr w:type="gramEnd"/>
      <w:r w:rsidRPr="00B008A6">
        <w:rPr>
          <w:rFonts w:cs="Arial"/>
          <w:i/>
          <w:iCs/>
          <w:sz w:val="20"/>
          <w:lang w:val="en-US"/>
        </w:rPr>
        <w:t xml:space="preserve"> </w:t>
      </w:r>
    </w:p>
    <w:p w14:paraId="565403F2" w14:textId="77777777" w:rsidR="00A27115" w:rsidRPr="00B008A6" w:rsidRDefault="00A27115" w:rsidP="00A27115">
      <w:pPr>
        <w:numPr>
          <w:ilvl w:val="0"/>
          <w:numId w:val="53"/>
        </w:numPr>
        <w:jc w:val="both"/>
        <w:rPr>
          <w:rFonts w:cs="Arial"/>
          <w:i/>
          <w:sz w:val="20"/>
          <w:lang w:val="en-US"/>
        </w:rPr>
      </w:pPr>
      <w:proofErr w:type="gramStart"/>
      <w:r w:rsidRPr="00B008A6">
        <w:rPr>
          <w:rFonts w:cs="Arial"/>
          <w:i/>
          <w:iCs/>
          <w:sz w:val="20"/>
          <w:lang w:val="en-US"/>
        </w:rPr>
        <w:t>12 month</w:t>
      </w:r>
      <w:proofErr w:type="gramEnd"/>
      <w:r w:rsidRPr="00B008A6">
        <w:rPr>
          <w:rFonts w:cs="Arial"/>
          <w:i/>
          <w:iCs/>
          <w:sz w:val="20"/>
          <w:lang w:val="en-US"/>
        </w:rPr>
        <w:t xml:space="preserve"> downtime to re-lease property</w:t>
      </w:r>
      <w:r w:rsidRPr="00B008A6">
        <w:rPr>
          <w:rFonts w:cs="Arial"/>
          <w:i/>
          <w:sz w:val="20"/>
          <w:lang w:val="en-US"/>
        </w:rPr>
        <w:t xml:space="preserve"> - </w:t>
      </w:r>
      <w:r w:rsidRPr="00B008A6">
        <w:rPr>
          <w:rFonts w:cs="Arial"/>
          <w:i/>
          <w:sz w:val="20"/>
        </w:rPr>
        <w:t>multi-tenanted with medical and office tenants</w:t>
      </w:r>
    </w:p>
    <w:p w14:paraId="3D53B9AF" w14:textId="05BF3FFC" w:rsidR="00253B74" w:rsidRPr="00B008A6" w:rsidRDefault="00253B74" w:rsidP="00A27115">
      <w:pPr>
        <w:numPr>
          <w:ilvl w:val="0"/>
          <w:numId w:val="53"/>
        </w:numPr>
        <w:jc w:val="both"/>
        <w:rPr>
          <w:rFonts w:cs="Arial"/>
          <w:i/>
          <w:sz w:val="20"/>
          <w:lang w:val="en-US"/>
        </w:rPr>
      </w:pPr>
      <w:r w:rsidRPr="00B008A6">
        <w:rPr>
          <w:rFonts w:cs="Arial"/>
          <w:i/>
          <w:sz w:val="20"/>
        </w:rPr>
        <w:t>Medical and office tenant rent</w:t>
      </w:r>
      <w:r w:rsidR="00D01EF8" w:rsidRPr="00B008A6">
        <w:rPr>
          <w:rFonts w:cs="Arial"/>
          <w:i/>
          <w:sz w:val="20"/>
        </w:rPr>
        <w:t xml:space="preserve"> levels</w:t>
      </w:r>
      <w:r w:rsidRPr="00B008A6">
        <w:rPr>
          <w:rFonts w:cs="Arial"/>
          <w:i/>
          <w:sz w:val="20"/>
        </w:rPr>
        <w:t xml:space="preserve"> in-line with market (JPY16,500/tsubo &amp; 1</w:t>
      </w:r>
      <w:r w:rsidR="002E5CCB" w:rsidRPr="00B008A6">
        <w:rPr>
          <w:rFonts w:cs="Arial"/>
          <w:i/>
          <w:sz w:val="20"/>
        </w:rPr>
        <w:t>6</w:t>
      </w:r>
      <w:r w:rsidRPr="00B008A6">
        <w:rPr>
          <w:rFonts w:cs="Arial"/>
          <w:i/>
          <w:sz w:val="20"/>
        </w:rPr>
        <w:t>,000/tsubo)</w:t>
      </w:r>
    </w:p>
    <w:p w14:paraId="70284024" w14:textId="77777777" w:rsidR="00A27115" w:rsidRPr="00B008A6" w:rsidRDefault="00A27115" w:rsidP="00A27115">
      <w:pPr>
        <w:numPr>
          <w:ilvl w:val="0"/>
          <w:numId w:val="53"/>
        </w:numPr>
        <w:jc w:val="both"/>
        <w:rPr>
          <w:rFonts w:cs="Arial"/>
          <w:i/>
          <w:sz w:val="20"/>
          <w:lang w:val="en-US"/>
        </w:rPr>
      </w:pPr>
      <w:r w:rsidRPr="00B008A6">
        <w:rPr>
          <w:rFonts w:cs="Arial"/>
          <w:i/>
          <w:iCs/>
          <w:sz w:val="20"/>
          <w:lang w:val="en-US"/>
        </w:rPr>
        <w:t xml:space="preserve">Usage of tenant security deposit to facilitate tenant reinstatement and partial office </w:t>
      </w:r>
      <w:proofErr w:type="gramStart"/>
      <w:r w:rsidRPr="00B008A6">
        <w:rPr>
          <w:rFonts w:cs="Arial"/>
          <w:i/>
          <w:iCs/>
          <w:sz w:val="20"/>
          <w:lang w:val="en-US"/>
        </w:rPr>
        <w:t>conversion</w:t>
      </w:r>
      <w:proofErr w:type="gramEnd"/>
    </w:p>
    <w:p w14:paraId="7B30DC44" w14:textId="1532D8D4" w:rsidR="00A27115" w:rsidRPr="00B008A6" w:rsidRDefault="00A27115" w:rsidP="00A27115">
      <w:pPr>
        <w:numPr>
          <w:ilvl w:val="0"/>
          <w:numId w:val="53"/>
        </w:numPr>
        <w:jc w:val="both"/>
        <w:rPr>
          <w:rFonts w:cs="Arial"/>
          <w:i/>
          <w:sz w:val="20"/>
          <w:lang w:val="en-US"/>
        </w:rPr>
      </w:pPr>
      <w:r w:rsidRPr="00B008A6">
        <w:rPr>
          <w:rFonts w:cs="Arial"/>
          <w:i/>
          <w:iCs/>
          <w:sz w:val="20"/>
          <w:lang w:val="en-US"/>
        </w:rPr>
        <w:t xml:space="preserve">Additional cap rate compression on exit cap of 30bps </w:t>
      </w:r>
      <w:proofErr w:type="gramStart"/>
      <w:r w:rsidRPr="00B008A6">
        <w:rPr>
          <w:rFonts w:cs="Arial"/>
          <w:i/>
          <w:iCs/>
          <w:sz w:val="20"/>
          <w:lang w:val="en-US"/>
        </w:rPr>
        <w:t>as a result of</w:t>
      </w:r>
      <w:proofErr w:type="gramEnd"/>
      <w:r w:rsidRPr="00B008A6">
        <w:rPr>
          <w:rFonts w:cs="Arial"/>
          <w:i/>
          <w:iCs/>
          <w:sz w:val="20"/>
          <w:lang w:val="en-US"/>
        </w:rPr>
        <w:t xml:space="preserve"> single tenant risk mitigation</w:t>
      </w:r>
    </w:p>
    <w:p w14:paraId="73A6B8E6" w14:textId="66D9BFEF" w:rsidR="00D60C6B" w:rsidRPr="00B008A6" w:rsidRDefault="00912AE5" w:rsidP="00A27115">
      <w:pPr>
        <w:numPr>
          <w:ilvl w:val="0"/>
          <w:numId w:val="53"/>
        </w:numPr>
        <w:jc w:val="both"/>
        <w:rPr>
          <w:rFonts w:cs="Arial"/>
          <w:i/>
          <w:sz w:val="20"/>
          <w:lang w:val="en-US"/>
        </w:rPr>
      </w:pPr>
      <w:r w:rsidRPr="00B008A6">
        <w:rPr>
          <w:rFonts w:cs="Arial"/>
          <w:i/>
          <w:iCs/>
          <w:sz w:val="20"/>
          <w:lang w:val="en-US"/>
        </w:rPr>
        <w:t>Conservative</w:t>
      </w:r>
      <w:r w:rsidR="00081E0D" w:rsidRPr="00B008A6">
        <w:rPr>
          <w:rFonts w:cs="Arial"/>
          <w:i/>
          <w:iCs/>
          <w:sz w:val="20"/>
          <w:lang w:val="en-US"/>
        </w:rPr>
        <w:t xml:space="preserve"> l</w:t>
      </w:r>
      <w:r w:rsidR="00D60C6B" w:rsidRPr="00B008A6">
        <w:rPr>
          <w:rFonts w:cs="Arial"/>
          <w:i/>
          <w:iCs/>
          <w:sz w:val="20"/>
          <w:lang w:val="en-US"/>
        </w:rPr>
        <w:t xml:space="preserve">easing incentives </w:t>
      </w:r>
      <w:r w:rsidRPr="00B008A6">
        <w:rPr>
          <w:rFonts w:cs="Arial"/>
          <w:i/>
          <w:iCs/>
          <w:sz w:val="20"/>
          <w:lang w:val="en-US"/>
        </w:rPr>
        <w:t xml:space="preserve">budgeted </w:t>
      </w:r>
      <w:r w:rsidR="00D60C6B" w:rsidRPr="00B008A6">
        <w:rPr>
          <w:rFonts w:cs="Arial"/>
          <w:i/>
          <w:iCs/>
          <w:sz w:val="20"/>
          <w:lang w:val="en-US"/>
        </w:rPr>
        <w:t xml:space="preserve">to cover </w:t>
      </w:r>
      <w:r w:rsidR="007D5C9A" w:rsidRPr="00B008A6">
        <w:rPr>
          <w:rFonts w:cs="Arial"/>
          <w:i/>
          <w:iCs/>
          <w:sz w:val="20"/>
          <w:lang w:val="en-US"/>
        </w:rPr>
        <w:t>re-</w:t>
      </w:r>
      <w:proofErr w:type="gramStart"/>
      <w:r w:rsidR="007D5C9A" w:rsidRPr="00B008A6">
        <w:rPr>
          <w:rFonts w:cs="Arial"/>
          <w:i/>
          <w:iCs/>
          <w:sz w:val="20"/>
          <w:lang w:val="en-US"/>
        </w:rPr>
        <w:t>tenanting</w:t>
      </w:r>
      <w:proofErr w:type="gramEnd"/>
    </w:p>
    <w:p w14:paraId="2EF8CB28" w14:textId="053D393A" w:rsidR="00A27115" w:rsidRDefault="00A27115" w:rsidP="00F803AB">
      <w:pPr>
        <w:jc w:val="both"/>
        <w:rPr>
          <w:rFonts w:cs="Arial"/>
          <w:i/>
          <w:color w:val="FF0000"/>
          <w:sz w:val="20"/>
          <w:szCs w:val="20"/>
        </w:rPr>
      </w:pPr>
    </w:p>
    <w:p w14:paraId="6D140B79" w14:textId="77777777" w:rsidR="00A27115" w:rsidRDefault="00A27115" w:rsidP="00F803AB">
      <w:pPr>
        <w:jc w:val="both"/>
        <w:rPr>
          <w:rFonts w:cs="Arial"/>
          <w:i/>
          <w:color w:val="FF0000"/>
          <w:sz w:val="20"/>
          <w:szCs w:val="20"/>
        </w:rPr>
      </w:pPr>
    </w:p>
    <w:p w14:paraId="3190BA6E" w14:textId="77777777" w:rsidR="00076C0B" w:rsidRDefault="00076C0B">
      <w:pPr>
        <w:spacing w:after="200" w:line="276" w:lineRule="auto"/>
        <w:rPr>
          <w:ins w:id="343" w:author="Will Johnson" w:date="2023-09-01T14:32:00Z"/>
          <w:rFonts w:cs="Arial"/>
          <w:b/>
          <w:bCs/>
          <w:i/>
          <w:sz w:val="20"/>
          <w:szCs w:val="20"/>
        </w:rPr>
      </w:pPr>
      <w:ins w:id="344" w:author="Will Johnson" w:date="2023-09-01T14:32:00Z">
        <w:r>
          <w:rPr>
            <w:rFonts w:cs="Arial"/>
            <w:b/>
            <w:bCs/>
            <w:i/>
            <w:sz w:val="20"/>
            <w:szCs w:val="20"/>
          </w:rPr>
          <w:br w:type="page"/>
        </w:r>
      </w:ins>
    </w:p>
    <w:p w14:paraId="0595EA0E" w14:textId="77777777" w:rsidR="0058517A" w:rsidRDefault="00F06E40" w:rsidP="0058517A">
      <w:pPr>
        <w:jc w:val="both"/>
        <w:rPr>
          <w:ins w:id="345" w:author="Will Johnson" w:date="2023-09-01T18:18:00Z"/>
          <w:rFonts w:cs="Arial"/>
          <w:b/>
          <w:bCs/>
          <w:i/>
          <w:sz w:val="20"/>
        </w:rPr>
      </w:pPr>
      <w:r>
        <w:rPr>
          <w:rFonts w:cs="Arial"/>
          <w:b/>
          <w:bCs/>
          <w:i/>
          <w:sz w:val="20"/>
          <w:szCs w:val="20"/>
        </w:rPr>
        <w:lastRenderedPageBreak/>
        <w:t>Worst-case scenario sensitivity</w:t>
      </w:r>
      <w:ins w:id="346" w:author="Will Johnson" w:date="2023-09-01T14:27:00Z">
        <w:r w:rsidR="00A2606A">
          <w:rPr>
            <w:rFonts w:cs="Arial"/>
            <w:b/>
            <w:bCs/>
            <w:i/>
            <w:sz w:val="20"/>
            <w:szCs w:val="20"/>
          </w:rPr>
          <w:t xml:space="preserve"> </w:t>
        </w:r>
        <w:r w:rsidR="00A2606A">
          <w:rPr>
            <w:rFonts w:cs="Arial"/>
            <w:b/>
            <w:bCs/>
            <w:i/>
            <w:sz w:val="20"/>
          </w:rPr>
          <w:t xml:space="preserve">– </w:t>
        </w:r>
      </w:ins>
      <w:ins w:id="347" w:author="Will Johnson" w:date="2023-09-01T18:18:00Z">
        <w:r w:rsidR="0058517A">
          <w:rPr>
            <w:rFonts w:cs="Arial"/>
            <w:b/>
            <w:bCs/>
            <w:i/>
            <w:sz w:val="20"/>
          </w:rPr>
          <w:t>Fund-level returns (post tax, post-fees)</w:t>
        </w:r>
      </w:ins>
    </w:p>
    <w:p w14:paraId="1F1743A9" w14:textId="6340C9D7" w:rsidR="00E24114" w:rsidRDefault="00F06E40" w:rsidP="00F803AB">
      <w:pPr>
        <w:jc w:val="both"/>
        <w:rPr>
          <w:rFonts w:cs="Arial"/>
          <w:b/>
          <w:bCs/>
          <w:i/>
          <w:sz w:val="20"/>
          <w:szCs w:val="20"/>
        </w:rPr>
      </w:pPr>
      <w:del w:id="348" w:author="Will Johnson" w:date="2023-09-01T18:18:00Z">
        <w:r w:rsidDel="0058517A">
          <w:rPr>
            <w:rFonts w:cs="Arial"/>
            <w:b/>
            <w:bCs/>
            <w:i/>
            <w:sz w:val="20"/>
            <w:szCs w:val="20"/>
          </w:rPr>
          <w:delText>:</w:delText>
        </w:r>
      </w:del>
    </w:p>
    <w:p w14:paraId="1687A6EB" w14:textId="13732037" w:rsidR="00E24114" w:rsidRPr="00B008A6" w:rsidRDefault="00B81390" w:rsidP="00F803AB">
      <w:pPr>
        <w:jc w:val="both"/>
        <w:rPr>
          <w:rFonts w:cs="Arial"/>
          <w:b/>
          <w:bCs/>
          <w:i/>
          <w:sz w:val="20"/>
          <w:szCs w:val="20"/>
        </w:rPr>
      </w:pPr>
      <w:ins w:id="349" w:author="Roderic Curtis" w:date="2023-09-01T16:28:00Z">
        <w:r w:rsidRPr="00B81390">
          <w:rPr>
            <w:noProof/>
          </w:rPr>
          <w:drawing>
            <wp:inline distT="0" distB="0" distL="0" distR="0" wp14:anchorId="7D9305AC" wp14:editId="53B7A3A1">
              <wp:extent cx="4067299" cy="23297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7594"/>
                      <a:stretch/>
                    </pic:blipFill>
                    <pic:spPr bwMode="auto">
                      <a:xfrm>
                        <a:off x="0" y="0"/>
                        <a:ext cx="4072810" cy="2332866"/>
                      </a:xfrm>
                      <a:prstGeom prst="rect">
                        <a:avLst/>
                      </a:prstGeom>
                      <a:noFill/>
                      <a:ln>
                        <a:noFill/>
                      </a:ln>
                      <a:extLst>
                        <a:ext uri="{53640926-AAD7-44D8-BBD7-CCE9431645EC}">
                          <a14:shadowObscured xmlns:a14="http://schemas.microsoft.com/office/drawing/2010/main"/>
                        </a:ext>
                      </a:extLst>
                    </pic:spPr>
                  </pic:pic>
                </a:graphicData>
              </a:graphic>
            </wp:inline>
          </w:drawing>
        </w:r>
      </w:ins>
      <w:del w:id="350" w:author="Roderic Curtis" w:date="2023-09-01T16:28:00Z">
        <w:r w:rsidR="001F0434" w:rsidRPr="001F0434">
          <w:rPr>
            <w:noProof/>
          </w:rPr>
          <w:drawing>
            <wp:inline distT="0" distB="0" distL="0" distR="0" wp14:anchorId="5906C81F" wp14:editId="75BB1B53">
              <wp:extent cx="4079559" cy="2315071"/>
              <wp:effectExtent l="0" t="0" r="0" b="9525"/>
              <wp:docPr id="1946853118" name="Picture 194685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6756"/>
                      <a:stretch/>
                    </pic:blipFill>
                    <pic:spPr bwMode="auto">
                      <a:xfrm>
                        <a:off x="0" y="0"/>
                        <a:ext cx="4095221" cy="2323959"/>
                      </a:xfrm>
                      <a:prstGeom prst="rect">
                        <a:avLst/>
                      </a:prstGeom>
                      <a:noFill/>
                      <a:ln>
                        <a:noFill/>
                      </a:ln>
                      <a:extLst>
                        <a:ext uri="{53640926-AAD7-44D8-BBD7-CCE9431645EC}">
                          <a14:shadowObscured xmlns:a14="http://schemas.microsoft.com/office/drawing/2010/main"/>
                        </a:ext>
                      </a:extLst>
                    </pic:spPr>
                  </pic:pic>
                </a:graphicData>
              </a:graphic>
            </wp:inline>
          </w:drawing>
        </w:r>
      </w:del>
    </w:p>
    <w:p w14:paraId="2D9DE7E6" w14:textId="77777777" w:rsidR="00866697" w:rsidRDefault="00866697" w:rsidP="00F803AB">
      <w:pPr>
        <w:jc w:val="both"/>
        <w:rPr>
          <w:rFonts w:cs="Arial"/>
          <w:i/>
          <w:color w:val="FF0000"/>
          <w:sz w:val="20"/>
        </w:rPr>
      </w:pPr>
    </w:p>
    <w:p w14:paraId="15CFC016" w14:textId="77777777" w:rsidR="00436E9F" w:rsidRPr="00CC5615" w:rsidRDefault="002E25E8">
      <w:pPr>
        <w:numPr>
          <w:ilvl w:val="0"/>
          <w:numId w:val="10"/>
        </w:numPr>
        <w:jc w:val="both"/>
        <w:rPr>
          <w:rFonts w:cs="Arial"/>
          <w:i/>
          <w:sz w:val="20"/>
          <w:szCs w:val="20"/>
          <w:rPrChange w:id="351" w:author="Roderic Curtis" w:date="2023-09-01T16:30:00Z">
            <w:rPr>
              <w:rFonts w:eastAsia="Meiryo" w:cs="Arial"/>
              <w:b/>
              <w:bCs/>
              <w:color w:val="333333"/>
              <w:sz w:val="16"/>
              <w:szCs w:val="16"/>
              <w:lang w:val="en-US" w:eastAsia="ja-JP"/>
            </w:rPr>
          </w:rPrChange>
        </w:rPr>
        <w:pPrChange w:id="352" w:author="Roderic Curtis" w:date="2023-09-01T16:30:00Z">
          <w:pPr>
            <w:adjustRightInd w:val="0"/>
            <w:snapToGrid w:val="0"/>
            <w:jc w:val="center"/>
          </w:pPr>
        </w:pPrChange>
      </w:pPr>
      <w:r w:rsidRPr="00B008A6">
        <w:rPr>
          <w:rFonts w:cs="Arial"/>
          <w:i/>
          <w:sz w:val="20"/>
          <w:szCs w:val="20"/>
        </w:rPr>
        <w:t>Transaction</w:t>
      </w:r>
      <w:r w:rsidR="0072395A" w:rsidRPr="00B008A6">
        <w:rPr>
          <w:rFonts w:cs="Arial"/>
          <w:i/>
          <w:sz w:val="20"/>
          <w:szCs w:val="20"/>
        </w:rPr>
        <w:t xml:space="preserve"> </w:t>
      </w:r>
      <w:proofErr w:type="spellStart"/>
      <w:r w:rsidRPr="00B008A6">
        <w:rPr>
          <w:rFonts w:cs="Arial"/>
          <w:i/>
          <w:sz w:val="20"/>
          <w:szCs w:val="20"/>
        </w:rPr>
        <w:t>comparables</w:t>
      </w:r>
      <w:proofErr w:type="spellEnd"/>
    </w:p>
    <w:p w14:paraId="42536627" w14:textId="4F40DAC1" w:rsidR="005E5FB9" w:rsidRPr="00B008A6" w:rsidRDefault="005E5FB9">
      <w:pPr>
        <w:jc w:val="both"/>
        <w:rPr>
          <w:rFonts w:cs="Arial"/>
          <w:i/>
          <w:sz w:val="20"/>
        </w:rPr>
        <w:pPrChange w:id="353" w:author="Roderic Curtis" w:date="2023-09-01T16:30:00Z">
          <w:pPr>
            <w:numPr>
              <w:numId w:val="10"/>
            </w:numPr>
            <w:ind w:left="907" w:hanging="476"/>
            <w:jc w:val="both"/>
          </w:pPr>
        </w:pPrChange>
      </w:pPr>
    </w:p>
    <w:p w14:paraId="76BAD2A6" w14:textId="77777777" w:rsidR="00B42199" w:rsidRDefault="00B42199" w:rsidP="00B42199">
      <w:pPr>
        <w:jc w:val="both"/>
        <w:rPr>
          <w:rFonts w:cs="Arial"/>
          <w:i/>
          <w:color w:val="FF0000"/>
          <w:sz w:val="20"/>
          <w:szCs w:val="20"/>
        </w:rPr>
      </w:pPr>
    </w:p>
    <w:p w14:paraId="177520B3" w14:textId="68D24B35" w:rsidR="0072395A" w:rsidRDefault="2AA534AE" w:rsidP="00A00532">
      <w:pPr>
        <w:jc w:val="both"/>
        <w:rPr>
          <w:rFonts w:cs="Arial"/>
          <w:i/>
          <w:color w:val="FF0000"/>
          <w:sz w:val="20"/>
          <w:szCs w:val="20"/>
        </w:rPr>
      </w:pPr>
      <w:r>
        <w:rPr>
          <w:noProof/>
        </w:rPr>
        <w:lastRenderedPageBreak/>
        <w:drawing>
          <wp:inline distT="0" distB="0" distL="0" distR="0" wp14:anchorId="2B84B608" wp14:editId="249306CB">
            <wp:extent cx="6120130" cy="3714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D54AE6F7-3E5F-1690-30E4-974DA38B539C}"/>
                        </a:ext>
                      </a:extLst>
                    </a:blip>
                    <a:stretch>
                      <a:fillRect/>
                    </a:stretch>
                  </pic:blipFill>
                  <pic:spPr>
                    <a:xfrm>
                      <a:off x="0" y="0"/>
                      <a:ext cx="6120130" cy="3714115"/>
                    </a:xfrm>
                    <a:prstGeom prst="rect">
                      <a:avLst/>
                    </a:prstGeom>
                  </pic:spPr>
                </pic:pic>
              </a:graphicData>
            </a:graphic>
          </wp:inline>
        </w:drawing>
      </w:r>
    </w:p>
    <w:p w14:paraId="616B6C3A" w14:textId="77777777" w:rsidR="007D6698" w:rsidRDefault="007D6698" w:rsidP="00A00532">
      <w:pPr>
        <w:jc w:val="both"/>
        <w:rPr>
          <w:rFonts w:cs="Arial"/>
          <w:i/>
          <w:color w:val="FF0000"/>
          <w:sz w:val="20"/>
        </w:rPr>
      </w:pPr>
    </w:p>
    <w:p w14:paraId="01AE3AB8" w14:textId="77777777" w:rsidR="00076C0B" w:rsidRDefault="00076C0B" w:rsidP="007D6698">
      <w:pPr>
        <w:jc w:val="center"/>
        <w:rPr>
          <w:ins w:id="354" w:author="Will Johnson" w:date="2023-09-01T14:33:00Z"/>
          <w:rFonts w:cs="Arial"/>
          <w:i/>
          <w:color w:val="FF0000"/>
          <w:sz w:val="20"/>
        </w:rPr>
      </w:pPr>
    </w:p>
    <w:p w14:paraId="04B2B915" w14:textId="77777777" w:rsidR="00076C0B" w:rsidRDefault="00076C0B" w:rsidP="007D6698">
      <w:pPr>
        <w:jc w:val="center"/>
        <w:rPr>
          <w:ins w:id="355" w:author="Will Johnson" w:date="2023-09-01T14:33:00Z"/>
          <w:rFonts w:cs="Arial"/>
          <w:i/>
          <w:color w:val="FF0000"/>
          <w:sz w:val="20"/>
        </w:rPr>
      </w:pPr>
    </w:p>
    <w:p w14:paraId="48491CAE" w14:textId="77777777" w:rsidR="00076C0B" w:rsidRDefault="00076C0B">
      <w:pPr>
        <w:spacing w:after="200" w:line="276" w:lineRule="auto"/>
        <w:rPr>
          <w:ins w:id="356" w:author="Will Johnson" w:date="2023-09-01T14:33:00Z"/>
          <w:rFonts w:cs="Arial"/>
          <w:i/>
          <w:sz w:val="20"/>
          <w:szCs w:val="20"/>
        </w:rPr>
      </w:pPr>
      <w:ins w:id="357" w:author="Will Johnson" w:date="2023-09-01T14:33:00Z">
        <w:r>
          <w:rPr>
            <w:rFonts w:cs="Arial"/>
            <w:i/>
            <w:sz w:val="20"/>
            <w:szCs w:val="20"/>
          </w:rPr>
          <w:br w:type="page"/>
        </w:r>
      </w:ins>
    </w:p>
    <w:p w14:paraId="722A5961" w14:textId="57F40AA4" w:rsidR="00076C0B" w:rsidRPr="005A3024" w:rsidRDefault="00076C0B" w:rsidP="00076C0B">
      <w:pPr>
        <w:adjustRightInd w:val="0"/>
        <w:snapToGrid w:val="0"/>
        <w:jc w:val="center"/>
        <w:rPr>
          <w:ins w:id="358" w:author="Will Johnson" w:date="2023-09-01T14:33:00Z"/>
          <w:rFonts w:eastAsia="Meiryo" w:cs="Arial"/>
          <w:b/>
          <w:bCs/>
          <w:color w:val="333333"/>
          <w:sz w:val="16"/>
          <w:szCs w:val="16"/>
          <w:lang w:val="en-US" w:eastAsia="ja-JP"/>
        </w:rPr>
      </w:pPr>
      <w:ins w:id="359" w:author="Will Johnson" w:date="2023-09-01T14:33:00Z">
        <w:r>
          <w:rPr>
            <w:rFonts w:cs="Arial"/>
            <w:i/>
            <w:sz w:val="20"/>
            <w:szCs w:val="20"/>
          </w:rPr>
          <w:lastRenderedPageBreak/>
          <w:t>Map of t</w:t>
        </w:r>
        <w:r w:rsidRPr="00B008A6">
          <w:rPr>
            <w:rFonts w:cs="Arial"/>
            <w:i/>
            <w:sz w:val="20"/>
            <w:szCs w:val="20"/>
          </w:rPr>
          <w:t xml:space="preserve">ransaction </w:t>
        </w:r>
        <w:proofErr w:type="spellStart"/>
        <w:r w:rsidRPr="00B008A6">
          <w:rPr>
            <w:rFonts w:cs="Arial"/>
            <w:i/>
            <w:sz w:val="20"/>
            <w:szCs w:val="20"/>
          </w:rPr>
          <w:t>comparables</w:t>
        </w:r>
        <w:proofErr w:type="spellEnd"/>
      </w:ins>
    </w:p>
    <w:p w14:paraId="2DDF6F6A" w14:textId="77777777" w:rsidR="00076C0B" w:rsidRDefault="00076C0B" w:rsidP="007D6698">
      <w:pPr>
        <w:jc w:val="center"/>
        <w:rPr>
          <w:ins w:id="360" w:author="Will Johnson" w:date="2023-09-01T14:33:00Z"/>
          <w:rFonts w:cs="Arial"/>
          <w:i/>
          <w:color w:val="FF0000"/>
          <w:sz w:val="20"/>
        </w:rPr>
      </w:pPr>
    </w:p>
    <w:p w14:paraId="7FAF6D4E" w14:textId="5BDFA590" w:rsidR="007D6698" w:rsidRDefault="007D6698" w:rsidP="007D6698">
      <w:pPr>
        <w:jc w:val="center"/>
        <w:rPr>
          <w:rFonts w:cs="Arial"/>
          <w:i/>
          <w:color w:val="FF0000"/>
          <w:sz w:val="20"/>
        </w:rPr>
      </w:pPr>
      <w:r w:rsidRPr="007D6698">
        <w:rPr>
          <w:rFonts w:cs="Arial"/>
          <w:i/>
          <w:noProof/>
          <w:color w:val="FF0000"/>
          <w:sz w:val="20"/>
        </w:rPr>
        <w:drawing>
          <wp:inline distT="0" distB="0" distL="0" distR="0" wp14:anchorId="19D3D975" wp14:editId="350E02E7">
            <wp:extent cx="4341997" cy="2922447"/>
            <wp:effectExtent l="0" t="0" r="1905" b="0"/>
            <wp:docPr id="27" name="Picture 27">
              <a:extLst xmlns:a="http://schemas.openxmlformats.org/drawingml/2006/main">
                <a:ext uri="{FF2B5EF4-FFF2-40B4-BE49-F238E27FC236}">
                  <a16:creationId xmlns:a16="http://schemas.microsoft.com/office/drawing/2014/main" id="{D7778CFA-30FC-39FC-862A-851AFDD1F3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778CFA-30FC-39FC-862A-851AFDD1F3AB}"/>
                        </a:ext>
                      </a:extLst>
                    </pic:cNvPr>
                    <pic:cNvPicPr>
                      <a:picLocks noChangeAspect="1"/>
                    </pic:cNvPicPr>
                  </pic:nvPicPr>
                  <pic:blipFill>
                    <a:blip r:embed="rId59"/>
                    <a:stretch>
                      <a:fillRect/>
                    </a:stretch>
                  </pic:blipFill>
                  <pic:spPr>
                    <a:xfrm>
                      <a:off x="0" y="0"/>
                      <a:ext cx="4361002" cy="2935239"/>
                    </a:xfrm>
                    <a:prstGeom prst="rect">
                      <a:avLst/>
                    </a:prstGeom>
                  </pic:spPr>
                </pic:pic>
              </a:graphicData>
            </a:graphic>
          </wp:inline>
        </w:drawing>
      </w:r>
    </w:p>
    <w:p w14:paraId="59DD4EFB" w14:textId="77777777" w:rsidR="00D91259" w:rsidRDefault="00D91259" w:rsidP="007D6698">
      <w:pPr>
        <w:jc w:val="center"/>
        <w:rPr>
          <w:rFonts w:cs="Arial"/>
          <w:i/>
          <w:color w:val="FF0000"/>
          <w:sz w:val="20"/>
        </w:rPr>
      </w:pPr>
    </w:p>
    <w:p w14:paraId="4CDFA043" w14:textId="3590FA38" w:rsidR="00D91259" w:rsidRPr="00B008A6" w:rsidRDefault="00D91259" w:rsidP="00E71898">
      <w:pPr>
        <w:numPr>
          <w:ilvl w:val="0"/>
          <w:numId w:val="10"/>
        </w:numPr>
        <w:jc w:val="both"/>
        <w:rPr>
          <w:rFonts w:cs="Arial"/>
          <w:i/>
          <w:sz w:val="20"/>
          <w:szCs w:val="20"/>
        </w:rPr>
      </w:pPr>
      <w:r w:rsidRPr="00B008A6">
        <w:rPr>
          <w:rFonts w:cs="Arial"/>
          <w:i/>
          <w:sz w:val="20"/>
          <w:szCs w:val="20"/>
        </w:rPr>
        <w:t xml:space="preserve">Rental </w:t>
      </w:r>
      <w:proofErr w:type="spellStart"/>
      <w:r w:rsidRPr="00B008A6">
        <w:rPr>
          <w:rFonts w:cs="Arial"/>
          <w:i/>
          <w:sz w:val="20"/>
          <w:szCs w:val="20"/>
        </w:rPr>
        <w:t>comparables</w:t>
      </w:r>
      <w:proofErr w:type="spellEnd"/>
    </w:p>
    <w:p w14:paraId="4F15F473" w14:textId="77777777" w:rsidR="00D91259" w:rsidRDefault="00D91259" w:rsidP="00D91259">
      <w:pPr>
        <w:jc w:val="both"/>
        <w:rPr>
          <w:rFonts w:cs="Arial"/>
          <w:i/>
          <w:color w:val="FF0000"/>
          <w:sz w:val="20"/>
          <w:szCs w:val="20"/>
        </w:rPr>
      </w:pPr>
    </w:p>
    <w:p w14:paraId="6153ACBA" w14:textId="669C122F" w:rsidR="00D91259" w:rsidRDefault="5602E360" w:rsidP="00D91259">
      <w:pPr>
        <w:jc w:val="both"/>
        <w:rPr>
          <w:rFonts w:cs="Arial"/>
          <w:i/>
          <w:color w:val="FF0000"/>
          <w:sz w:val="20"/>
          <w:szCs w:val="20"/>
        </w:rPr>
      </w:pPr>
      <w:r>
        <w:rPr>
          <w:noProof/>
        </w:rPr>
        <w:drawing>
          <wp:inline distT="0" distB="0" distL="0" distR="0" wp14:anchorId="6EF11563" wp14:editId="502FB56C">
            <wp:extent cx="6120130" cy="1884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0">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1812800C-4860-81F7-6291-307855F45E33}"/>
                        </a:ext>
                      </a:extLst>
                    </a:blip>
                    <a:stretch>
                      <a:fillRect/>
                    </a:stretch>
                  </pic:blipFill>
                  <pic:spPr>
                    <a:xfrm>
                      <a:off x="0" y="0"/>
                      <a:ext cx="6120130" cy="1884045"/>
                    </a:xfrm>
                    <a:prstGeom prst="rect">
                      <a:avLst/>
                    </a:prstGeom>
                  </pic:spPr>
                </pic:pic>
              </a:graphicData>
            </a:graphic>
          </wp:inline>
        </w:drawing>
      </w:r>
    </w:p>
    <w:p w14:paraId="4A6C936A" w14:textId="77777777" w:rsidR="00D91259" w:rsidRDefault="00D91259" w:rsidP="00B008A6">
      <w:pPr>
        <w:jc w:val="both"/>
        <w:rPr>
          <w:rFonts w:cs="Arial"/>
          <w:i/>
          <w:color w:val="FF0000"/>
          <w:sz w:val="20"/>
          <w:szCs w:val="20"/>
        </w:rPr>
      </w:pPr>
    </w:p>
    <w:p w14:paraId="397ED4DA" w14:textId="77777777" w:rsidR="00076C0B" w:rsidRDefault="00076C0B">
      <w:pPr>
        <w:spacing w:after="200" w:line="276" w:lineRule="auto"/>
        <w:rPr>
          <w:ins w:id="361" w:author="Will Johnson" w:date="2023-09-01T14:33:00Z"/>
          <w:rFonts w:cs="Arial"/>
          <w:i/>
          <w:sz w:val="20"/>
          <w:szCs w:val="20"/>
        </w:rPr>
      </w:pPr>
      <w:ins w:id="362" w:author="Will Johnson" w:date="2023-09-01T14:33:00Z">
        <w:r>
          <w:rPr>
            <w:rFonts w:cs="Arial"/>
            <w:i/>
            <w:sz w:val="20"/>
            <w:szCs w:val="20"/>
          </w:rPr>
          <w:br w:type="page"/>
        </w:r>
      </w:ins>
    </w:p>
    <w:p w14:paraId="1FF9A26D" w14:textId="19890B2F" w:rsidR="0072395A" w:rsidRPr="00B008A6" w:rsidRDefault="0072395A" w:rsidP="00E71898">
      <w:pPr>
        <w:numPr>
          <w:ilvl w:val="0"/>
          <w:numId w:val="10"/>
        </w:numPr>
        <w:jc w:val="both"/>
        <w:rPr>
          <w:rFonts w:cs="Arial"/>
          <w:i/>
          <w:sz w:val="20"/>
          <w:szCs w:val="20"/>
        </w:rPr>
      </w:pPr>
      <w:r w:rsidRPr="00B008A6">
        <w:rPr>
          <w:rFonts w:cs="Arial"/>
          <w:i/>
          <w:sz w:val="20"/>
          <w:szCs w:val="20"/>
        </w:rPr>
        <w:lastRenderedPageBreak/>
        <w:t>Area demographics</w:t>
      </w:r>
    </w:p>
    <w:p w14:paraId="6E133A78" w14:textId="77777777" w:rsidR="0072395A" w:rsidRDefault="0072395A" w:rsidP="0072395A">
      <w:pPr>
        <w:jc w:val="both"/>
        <w:rPr>
          <w:rFonts w:cs="Arial"/>
          <w:i/>
          <w:color w:val="FF0000"/>
          <w:sz w:val="20"/>
          <w:szCs w:val="20"/>
        </w:rPr>
      </w:pPr>
    </w:p>
    <w:p w14:paraId="09EE3328" w14:textId="19AAD9BD" w:rsidR="0072395A" w:rsidRDefault="00141877" w:rsidP="0072395A">
      <w:pPr>
        <w:jc w:val="both"/>
        <w:rPr>
          <w:rFonts w:cs="Arial"/>
          <w:i/>
          <w:sz w:val="20"/>
          <w:szCs w:val="20"/>
          <w:lang w:val="en-US"/>
        </w:rPr>
      </w:pPr>
      <w:r w:rsidRPr="00141877">
        <w:rPr>
          <w:rFonts w:cs="Arial"/>
          <w:i/>
          <w:sz w:val="20"/>
          <w:szCs w:val="20"/>
          <w:lang w:val="en-US"/>
        </w:rPr>
        <w:t>Chuo Ward</w:t>
      </w:r>
      <w:r>
        <w:rPr>
          <w:rFonts w:cs="Arial"/>
          <w:i/>
          <w:sz w:val="20"/>
          <w:szCs w:val="20"/>
          <w:lang w:val="en-US"/>
        </w:rPr>
        <w:t xml:space="preserve"> -</w:t>
      </w:r>
      <w:r w:rsidRPr="00141877">
        <w:rPr>
          <w:rFonts w:cs="Arial"/>
          <w:i/>
          <w:sz w:val="20"/>
          <w:szCs w:val="20"/>
          <w:lang w:val="en-US"/>
        </w:rPr>
        <w:t xml:space="preserve"> Tsukishima Area </w:t>
      </w:r>
      <w:r w:rsidR="008F667F">
        <w:rPr>
          <w:rFonts w:cs="Arial"/>
          <w:i/>
          <w:sz w:val="20"/>
          <w:szCs w:val="20"/>
          <w:lang w:val="en-US"/>
        </w:rPr>
        <w:t>and Harumi Demographics</w:t>
      </w:r>
    </w:p>
    <w:p w14:paraId="2C4AA7BF" w14:textId="77777777" w:rsidR="00141877" w:rsidRDefault="00141877" w:rsidP="00B008A6">
      <w:pPr>
        <w:jc w:val="both"/>
        <w:rPr>
          <w:ins w:id="363" w:author="Will Johnson" w:date="2023-09-01T17:10:00Z"/>
          <w:rFonts w:cs="Arial"/>
          <w:i/>
          <w:sz w:val="20"/>
          <w:szCs w:val="20"/>
          <w:lang w:val="en-US"/>
        </w:rPr>
      </w:pPr>
    </w:p>
    <w:p w14:paraId="53690383" w14:textId="7C77DAF0" w:rsidR="00351BB3" w:rsidRPr="00B008A6" w:rsidRDefault="008A3AC6" w:rsidP="00B008A6">
      <w:pPr>
        <w:jc w:val="both"/>
        <w:rPr>
          <w:rFonts w:cs="Arial"/>
          <w:i/>
          <w:sz w:val="20"/>
          <w:szCs w:val="20"/>
          <w:lang w:val="en-US"/>
        </w:rPr>
      </w:pPr>
      <w:ins w:id="364" w:author="Will Johnson" w:date="2023-09-01T18:56:00Z">
        <w:r w:rsidRPr="008A3AC6">
          <w:rPr>
            <w:rFonts w:cs="Arial"/>
            <w:i/>
            <w:noProof/>
            <w:sz w:val="20"/>
            <w:szCs w:val="20"/>
            <w:lang w:val="en-US"/>
          </w:rPr>
          <w:drawing>
            <wp:inline distT="0" distB="0" distL="0" distR="0" wp14:anchorId="1D172F9C" wp14:editId="1D22C960">
              <wp:extent cx="6120130" cy="2891155"/>
              <wp:effectExtent l="0" t="0" r="0" b="4445"/>
              <wp:docPr id="2049445908" name="Picture 20494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891155"/>
                      </a:xfrm>
                      <a:prstGeom prst="rect">
                        <a:avLst/>
                      </a:prstGeom>
                    </pic:spPr>
                  </pic:pic>
                </a:graphicData>
              </a:graphic>
            </wp:inline>
          </w:drawing>
        </w:r>
      </w:ins>
    </w:p>
    <w:p w14:paraId="3A88C0CC" w14:textId="6CEC1B5A" w:rsidR="0072395A" w:rsidRDefault="007978C3" w:rsidP="00B008A6">
      <w:pPr>
        <w:jc w:val="center"/>
        <w:rPr>
          <w:rFonts w:cs="Arial"/>
          <w:i/>
          <w:color w:val="FF0000"/>
          <w:sz w:val="20"/>
        </w:rPr>
      </w:pPr>
      <w:del w:id="365" w:author="Will Johnson" w:date="2023-09-01T17:10:00Z">
        <w:r w:rsidDel="00351BB3">
          <w:rPr>
            <w:rFonts w:cs="Arial"/>
            <w:i/>
            <w:noProof/>
            <w:color w:val="FF0000"/>
            <w:sz w:val="20"/>
          </w:rPr>
          <w:drawing>
            <wp:inline distT="0" distB="0" distL="0" distR="0" wp14:anchorId="59138C0B" wp14:editId="32FE3B8B">
              <wp:extent cx="5592987" cy="2647705"/>
              <wp:effectExtent l="0" t="0" r="825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924" r="12376"/>
                      <a:stretch/>
                    </pic:blipFill>
                    <pic:spPr bwMode="auto">
                      <a:xfrm>
                        <a:off x="0" y="0"/>
                        <a:ext cx="5610239" cy="2655872"/>
                      </a:xfrm>
                      <a:prstGeom prst="rect">
                        <a:avLst/>
                      </a:prstGeom>
                      <a:noFill/>
                      <a:ln>
                        <a:noFill/>
                      </a:ln>
                      <a:extLst>
                        <a:ext uri="{53640926-AAD7-44D8-BBD7-CCE9431645EC}">
                          <a14:shadowObscured xmlns:a14="http://schemas.microsoft.com/office/drawing/2010/main"/>
                        </a:ext>
                      </a:extLst>
                    </pic:spPr>
                  </pic:pic>
                </a:graphicData>
              </a:graphic>
            </wp:inline>
          </w:drawing>
        </w:r>
      </w:del>
    </w:p>
    <w:p w14:paraId="49987E17" w14:textId="77777777" w:rsidR="008F667F" w:rsidRDefault="008F667F" w:rsidP="00B42199">
      <w:pPr>
        <w:jc w:val="both"/>
        <w:rPr>
          <w:rFonts w:cs="Arial"/>
          <w:i/>
          <w:color w:val="FF0000"/>
          <w:sz w:val="20"/>
        </w:rPr>
      </w:pPr>
    </w:p>
    <w:p w14:paraId="40C82384" w14:textId="2738F38E" w:rsidR="008F667F" w:rsidRPr="002E25E8" w:rsidRDefault="008F667F" w:rsidP="00B008A6">
      <w:pPr>
        <w:jc w:val="center"/>
        <w:rPr>
          <w:rFonts w:cs="Arial"/>
          <w:i/>
          <w:color w:val="FF0000"/>
          <w:sz w:val="20"/>
        </w:rPr>
      </w:pPr>
      <w:r>
        <w:rPr>
          <w:rFonts w:cs="Arial"/>
          <w:i/>
          <w:noProof/>
          <w:color w:val="FF0000"/>
          <w:sz w:val="20"/>
        </w:rPr>
        <w:lastRenderedPageBreak/>
        <w:drawing>
          <wp:inline distT="0" distB="0" distL="0" distR="0" wp14:anchorId="1E8521F3" wp14:editId="29A17B26">
            <wp:extent cx="5890307" cy="25106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556"/>
                    <a:stretch/>
                  </pic:blipFill>
                  <pic:spPr bwMode="auto">
                    <a:xfrm>
                      <a:off x="0" y="0"/>
                      <a:ext cx="5942516" cy="2532903"/>
                    </a:xfrm>
                    <a:prstGeom prst="rect">
                      <a:avLst/>
                    </a:prstGeom>
                    <a:noFill/>
                    <a:ln>
                      <a:noFill/>
                    </a:ln>
                    <a:extLst>
                      <a:ext uri="{53640926-AAD7-44D8-BBD7-CCE9431645EC}">
                        <a14:shadowObscured xmlns:a14="http://schemas.microsoft.com/office/drawing/2010/main"/>
                      </a:ext>
                    </a:extLst>
                  </pic:spPr>
                </pic:pic>
              </a:graphicData>
            </a:graphic>
          </wp:inline>
        </w:drawing>
      </w:r>
    </w:p>
    <w:p w14:paraId="18BC3C3A" w14:textId="204BBA3B" w:rsidR="00942308" w:rsidRDefault="00942308" w:rsidP="00942308">
      <w:pPr>
        <w:jc w:val="both"/>
        <w:rPr>
          <w:rFonts w:cs="Arial"/>
          <w:i/>
          <w:color w:val="FF0000"/>
          <w:sz w:val="20"/>
        </w:rPr>
      </w:pPr>
    </w:p>
    <w:p w14:paraId="3274ECBC" w14:textId="77777777" w:rsidR="00076C0B" w:rsidRDefault="00076C0B">
      <w:pPr>
        <w:spacing w:after="200" w:line="276" w:lineRule="auto"/>
        <w:rPr>
          <w:ins w:id="366" w:author="Will Johnson" w:date="2023-09-01T14:34:00Z"/>
          <w:rFonts w:cs="Arial"/>
          <w:i/>
          <w:sz w:val="20"/>
          <w:szCs w:val="20"/>
        </w:rPr>
      </w:pPr>
      <w:ins w:id="367" w:author="Will Johnson" w:date="2023-09-01T14:34:00Z">
        <w:r>
          <w:rPr>
            <w:rFonts w:cs="Arial"/>
            <w:i/>
            <w:sz w:val="20"/>
            <w:szCs w:val="20"/>
          </w:rPr>
          <w:br w:type="page"/>
        </w:r>
      </w:ins>
    </w:p>
    <w:p w14:paraId="5E6BD624" w14:textId="10AF5C4F" w:rsidR="00DC3EF4" w:rsidRDefault="00DC3EF4" w:rsidP="00B008A6">
      <w:pPr>
        <w:numPr>
          <w:ilvl w:val="0"/>
          <w:numId w:val="10"/>
        </w:numPr>
        <w:jc w:val="both"/>
        <w:rPr>
          <w:rFonts w:cs="Arial"/>
          <w:i/>
          <w:color w:val="FF0000"/>
          <w:sz w:val="20"/>
          <w:szCs w:val="20"/>
        </w:rPr>
      </w:pPr>
      <w:r w:rsidRPr="00B008A6">
        <w:rPr>
          <w:rFonts w:cs="Arial"/>
          <w:i/>
          <w:sz w:val="20"/>
          <w:szCs w:val="20"/>
        </w:rPr>
        <w:lastRenderedPageBreak/>
        <w:t>Area overview</w:t>
      </w:r>
    </w:p>
    <w:p w14:paraId="66978CA0" w14:textId="7E3E03F6" w:rsidR="00E70D21" w:rsidRDefault="00E126BF" w:rsidP="00B008A6">
      <w:pPr>
        <w:jc w:val="center"/>
        <w:rPr>
          <w:rFonts w:cs="Arial"/>
          <w:i/>
          <w:iCs/>
          <w:color w:val="FF0000"/>
          <w:sz w:val="20"/>
          <w:szCs w:val="20"/>
        </w:rPr>
      </w:pPr>
      <w:r>
        <w:rPr>
          <w:noProof/>
        </w:rPr>
        <w:drawing>
          <wp:inline distT="0" distB="0" distL="0" distR="0" wp14:anchorId="3D3E0773" wp14:editId="14D6F62C">
            <wp:extent cx="6188540" cy="3083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4">
                      <a:extLst>
                        <a:ext uri="{28A0092B-C50C-407E-A947-70E740481C1C}">
                          <a14:useLocalDpi xmlns:a14="http://schemas.microsoft.com/office/drawing/2010/main" val="0"/>
                        </a:ext>
                      </a:extLst>
                    </a:blip>
                    <a:stretch>
                      <a:fillRect/>
                    </a:stretch>
                  </pic:blipFill>
                  <pic:spPr>
                    <a:xfrm>
                      <a:off x="0" y="0"/>
                      <a:ext cx="6188540" cy="3083325"/>
                    </a:xfrm>
                    <a:prstGeom prst="rect">
                      <a:avLst/>
                    </a:prstGeom>
                  </pic:spPr>
                </pic:pic>
              </a:graphicData>
            </a:graphic>
          </wp:inline>
        </w:drawing>
      </w:r>
    </w:p>
    <w:p w14:paraId="6EB98224" w14:textId="21B9C77B" w:rsidR="00E70D21" w:rsidRDefault="00E70D21" w:rsidP="2462832C">
      <w:pPr>
        <w:jc w:val="both"/>
        <w:rPr>
          <w:rFonts w:cs="Arial"/>
          <w:i/>
          <w:iCs/>
          <w:color w:val="FF0000"/>
          <w:sz w:val="20"/>
          <w:szCs w:val="20"/>
        </w:rPr>
      </w:pPr>
    </w:p>
    <w:p w14:paraId="01DB0583" w14:textId="77777777" w:rsidR="00825C7F" w:rsidRPr="00EA5369" w:rsidRDefault="00825C7F" w:rsidP="00B008A6">
      <w:pPr>
        <w:jc w:val="center"/>
      </w:pPr>
    </w:p>
    <w:sectPr w:rsidR="00825C7F" w:rsidRPr="00EA5369" w:rsidSect="00045D52">
      <w:headerReference w:type="default" r:id="rId65"/>
      <w:footerReference w:type="default" r:id="rId66"/>
      <w:pgSz w:w="11906" w:h="16838" w:code="9"/>
      <w:pgMar w:top="1701" w:right="1134" w:bottom="1134" w:left="1134" w:header="567" w:footer="56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1" w:author="Will Johnson" w:date="2023-08-30T18:24:00Z" w:initials="WJ">
    <w:p w14:paraId="2E478555" w14:textId="08A2DABB" w:rsidR="00A74841" w:rsidRDefault="00A74841">
      <w:pPr>
        <w:pStyle w:val="CommentText"/>
      </w:pPr>
      <w:r>
        <w:rPr>
          <w:rStyle w:val="CommentReference"/>
        </w:rPr>
        <w:annotationRef/>
      </w:r>
      <w:r>
        <w:rPr>
          <w:lang w:val="en-US"/>
        </w:rPr>
        <w:fldChar w:fldCharType="begin"/>
      </w:r>
      <w:r>
        <w:rPr>
          <w:lang w:val="en-US"/>
        </w:rPr>
        <w:instrText xml:space="preserve"> HYPERLINK "mailto:roderic.curtis@savillsim.com" </w:instrText>
      </w:r>
      <w:r>
        <w:rPr>
          <w:lang w:val="en-US"/>
        </w:rPr>
      </w:r>
      <w:bookmarkStart w:id="102" w:name="_@_2BE597B0A5114C91AABA11306521F5A7Z"/>
      <w:r>
        <w:rPr>
          <w:lang w:val="en-US"/>
        </w:rPr>
        <w:fldChar w:fldCharType="separate"/>
      </w:r>
      <w:bookmarkEnd w:id="102"/>
      <w:r w:rsidRPr="00A74841">
        <w:rPr>
          <w:rStyle w:val="Mention"/>
          <w:noProof/>
          <w:lang w:val="en-US"/>
        </w:rPr>
        <w:t>@Roderic Curtis</w:t>
      </w:r>
      <w:r>
        <w:rPr>
          <w:lang w:val="en-US"/>
        </w:rPr>
        <w:fldChar w:fldCharType="end"/>
      </w:r>
      <w:r>
        <w:rPr>
          <w:lang w:val="en-US"/>
        </w:rPr>
        <w:t xml:space="preserve"> I've softened this - let's discuss.</w:t>
      </w:r>
    </w:p>
  </w:comment>
  <w:comment w:id="197" w:author="Roberto Tella" w:date="2023-08-29T08:59:00Z" w:initials="RT">
    <w:p w14:paraId="5E782CAD" w14:textId="64787471" w:rsidR="6EA21B5F" w:rsidRDefault="6EA21B5F">
      <w:pPr>
        <w:pStyle w:val="CommentText"/>
      </w:pPr>
      <w:r>
        <w:t xml:space="preserve">Are we at the stage now with the size of hedging benefits where we should be baking some of this into the underwrite? </w:t>
      </w:r>
      <w:r>
        <w:rPr>
          <w:rStyle w:val="CommentReference"/>
        </w:rPr>
        <w:annotationRef/>
      </w:r>
    </w:p>
  </w:comment>
  <w:comment w:id="203" w:author="Guy Sainsbury" w:date="2023-08-28T14:16:00Z" w:initials="GS">
    <w:p w14:paraId="6052BD71" w14:textId="5EFA22D0" w:rsidR="00BC3DC5" w:rsidRDefault="00BC3DC5" w:rsidP="001737A6">
      <w:pPr>
        <w:pStyle w:val="CommentText"/>
      </w:pPr>
      <w:r>
        <w:rPr>
          <w:rStyle w:val="CommentReference"/>
        </w:rPr>
        <w:annotationRef/>
      </w:r>
      <w:r>
        <w:rPr>
          <w:lang w:val="en-AU"/>
        </w:rPr>
        <w:fldChar w:fldCharType="begin"/>
      </w:r>
      <w:r>
        <w:rPr>
          <w:lang w:val="en-AU"/>
        </w:rPr>
        <w:instrText xml:space="preserve"> HYPERLINK "mailto:percival.gee@savillsim.com" </w:instrText>
      </w:r>
      <w:r>
        <w:rPr>
          <w:lang w:val="en-AU"/>
        </w:rPr>
      </w:r>
      <w:bookmarkStart w:id="206" w:name="_@_A32F67627BBC4E919BD4BA02F8C31ECBZ"/>
      <w:r>
        <w:rPr>
          <w:lang w:val="en-AU"/>
        </w:rPr>
        <w:fldChar w:fldCharType="separate"/>
      </w:r>
      <w:bookmarkEnd w:id="206"/>
      <w:r w:rsidRPr="00BC3DC5">
        <w:rPr>
          <w:rStyle w:val="Mention"/>
          <w:noProof/>
          <w:lang w:val="en-AU"/>
        </w:rPr>
        <w:t>@Percival Gee</w:t>
      </w:r>
      <w:r>
        <w:rPr>
          <w:lang w:val="en-AU"/>
        </w:rPr>
        <w:fldChar w:fldCharType="end"/>
      </w:r>
      <w:r>
        <w:rPr>
          <w:lang w:val="en-AU"/>
        </w:rPr>
        <w:t xml:space="preserve"> Percy, please update these metrics.</w:t>
      </w:r>
    </w:p>
  </w:comment>
  <w:comment w:id="216" w:author="Fred Gill" w:date="2023-08-29T12:07:00Z" w:initials="FG">
    <w:p w14:paraId="189A4160" w14:textId="0CBFFC62" w:rsidR="613829E9" w:rsidRDefault="613829E9">
      <w:pPr>
        <w:pStyle w:val="CommentText"/>
      </w:pPr>
      <w:r>
        <w:fldChar w:fldCharType="begin"/>
      </w:r>
      <w:r>
        <w:instrText xml:space="preserve"> HYPERLINK "mailto:Ken.Shimamura@savillsim.com"</w:instrText>
      </w:r>
      <w:bookmarkStart w:id="218" w:name="_@_E2DFF4C5E8B5442A810CD1166BCE1512Z"/>
      <w:r>
        <w:fldChar w:fldCharType="separate"/>
      </w:r>
      <w:bookmarkEnd w:id="218"/>
      <w:r w:rsidRPr="613829E9">
        <w:rPr>
          <w:rStyle w:val="Mention"/>
          <w:noProof/>
        </w:rPr>
        <w:t>@Ken Shimamura</w:t>
      </w:r>
      <w:r>
        <w:fldChar w:fldCharType="end"/>
      </w:r>
      <w:r>
        <w:t xml:space="preserve"> 13% was concluded in the mahogany IC comments. Is there a reason why this is 13.5%?</w:t>
      </w:r>
      <w:r>
        <w:rPr>
          <w:rStyle w:val="CommentReference"/>
        </w:rPr>
        <w:annotationRef/>
      </w:r>
    </w:p>
  </w:comment>
  <w:comment w:id="217" w:author="Ken Shimamura" w:date="2023-08-30T16:11:00Z" w:initials="KS">
    <w:p w14:paraId="45D2A8B3" w14:textId="0D4F69C3" w:rsidR="01E8F698" w:rsidRDefault="01E8F698">
      <w:pPr>
        <w:pStyle w:val="CommentText"/>
      </w:pPr>
      <w:r>
        <w:t xml:space="preserve">There is no exact % but to be consistent, I have changed it to 13%.  </w:t>
      </w:r>
      <w:r>
        <w:rPr>
          <w:rStyle w:val="CommentReference"/>
        </w:rPr>
        <w:annotationRef/>
      </w:r>
    </w:p>
  </w:comment>
  <w:comment w:id="262" w:author="Guy Sainsbury" w:date="2023-08-28T14:17:00Z" w:initials="GS">
    <w:p w14:paraId="18D00E2C" w14:textId="76181347" w:rsidR="00CA69B8" w:rsidRDefault="00CA69B8" w:rsidP="001737A6">
      <w:pPr>
        <w:pStyle w:val="CommentText"/>
      </w:pPr>
      <w:r>
        <w:rPr>
          <w:rStyle w:val="CommentReference"/>
        </w:rPr>
        <w:annotationRef/>
      </w:r>
      <w:r>
        <w:rPr>
          <w:lang w:val="en-AU"/>
        </w:rPr>
        <w:fldChar w:fldCharType="begin"/>
      </w:r>
      <w:r>
        <w:rPr>
          <w:lang w:val="en-AU"/>
        </w:rPr>
        <w:instrText xml:space="preserve"> HYPERLINK "mailto:percival.gee@savillsim.com" </w:instrText>
      </w:r>
      <w:r>
        <w:rPr>
          <w:lang w:val="en-AU"/>
        </w:rPr>
      </w:r>
      <w:bookmarkStart w:id="263" w:name="_@_AABA93423A31433EB8BD68784000C74EZ"/>
      <w:r>
        <w:rPr>
          <w:lang w:val="en-AU"/>
        </w:rPr>
        <w:fldChar w:fldCharType="separate"/>
      </w:r>
      <w:bookmarkEnd w:id="263"/>
      <w:r w:rsidRPr="00CA69B8">
        <w:rPr>
          <w:rStyle w:val="Mention"/>
          <w:noProof/>
          <w:lang w:val="en-AU"/>
        </w:rPr>
        <w:t>@Percival Gee</w:t>
      </w:r>
      <w:r>
        <w:rPr>
          <w:lang w:val="en-AU"/>
        </w:rPr>
        <w:fldChar w:fldCharType="end"/>
      </w:r>
      <w:r>
        <w:rPr>
          <w:lang w:val="en-AU"/>
        </w:rPr>
        <w:t xml:space="preserve"> please update this table (consult with </w:t>
      </w:r>
      <w:r>
        <w:rPr>
          <w:lang w:val="en-AU"/>
        </w:rPr>
        <w:fldChar w:fldCharType="begin"/>
      </w:r>
      <w:r>
        <w:rPr>
          <w:lang w:val="en-AU"/>
        </w:rPr>
        <w:instrText xml:space="preserve"> HYPERLINK "mailto:tseruey.low@savillsim.com" </w:instrText>
      </w:r>
      <w:r>
        <w:rPr>
          <w:lang w:val="en-AU"/>
        </w:rPr>
      </w:r>
      <w:bookmarkStart w:id="264" w:name="_@_02A82F5F6A794EBB8CD2817847AFF663Z"/>
      <w:r>
        <w:rPr>
          <w:lang w:val="en-AU"/>
        </w:rPr>
        <w:fldChar w:fldCharType="separate"/>
      </w:r>
      <w:bookmarkEnd w:id="264"/>
      <w:r w:rsidRPr="00CA69B8">
        <w:rPr>
          <w:rStyle w:val="Mention"/>
          <w:noProof/>
          <w:lang w:val="en-AU"/>
        </w:rPr>
        <w:t>@TseRuey Low</w:t>
      </w:r>
      <w:r>
        <w:rPr>
          <w:lang w:val="en-AU"/>
        </w:rPr>
        <w:fldChar w:fldCharType="end"/>
      </w:r>
      <w:r>
        <w:rPr>
          <w:lang w:val="en-AU"/>
        </w:rPr>
        <w:t>) and add the required pie charts (below the table).</w:t>
      </w:r>
    </w:p>
  </w:comment>
  <w:comment w:id="341" w:author="Roderic Curtis" w:date="2023-08-31T13:52:00Z" w:initials="RC">
    <w:p w14:paraId="3BC0BF17" w14:textId="4F1B56D1" w:rsidR="00D60C6B" w:rsidRDefault="00D60C6B">
      <w:pPr>
        <w:pStyle w:val="CommentText"/>
      </w:pPr>
      <w:r>
        <w:rPr>
          <w:rStyle w:val="CommentReference"/>
        </w:rPr>
        <w:annotationRef/>
      </w:r>
      <w:r>
        <w:rPr>
          <w:lang w:val="en-US"/>
        </w:rPr>
        <w:fldChar w:fldCharType="begin"/>
      </w:r>
      <w:r>
        <w:rPr>
          <w:lang w:val="en-US"/>
        </w:rPr>
        <w:instrText xml:space="preserve"> HYPERLINK "mailto:Will.Johnson@savillsim.com" </w:instrText>
      </w:r>
      <w:r>
        <w:rPr>
          <w:lang w:val="en-US"/>
        </w:rPr>
      </w:r>
      <w:bookmarkStart w:id="342" w:name="_@_59D906296106494C8B41C909BC1F8E9EZ"/>
      <w:r>
        <w:rPr>
          <w:lang w:val="en-US"/>
        </w:rPr>
        <w:fldChar w:fldCharType="separate"/>
      </w:r>
      <w:bookmarkEnd w:id="342"/>
      <w:r w:rsidRPr="00D60C6B">
        <w:rPr>
          <w:rStyle w:val="Mention"/>
          <w:noProof/>
          <w:lang w:val="en-US"/>
        </w:rPr>
        <w:t>@Will Johnson</w:t>
      </w:r>
      <w:r>
        <w:rPr>
          <w:lang w:val="en-US"/>
        </w:rPr>
        <w:fldChar w:fldCharType="end"/>
      </w:r>
      <w:r>
        <w:rPr>
          <w:lang w:val="en-US"/>
        </w:rPr>
        <w:t xml:space="preserve"> - pls check 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78555" w15:done="1"/>
  <w15:commentEx w15:paraId="5E782CAD" w15:done="0"/>
  <w15:commentEx w15:paraId="6052BD71" w15:done="0"/>
  <w15:commentEx w15:paraId="189A4160" w15:done="0"/>
  <w15:commentEx w15:paraId="45D2A8B3" w15:paraIdParent="189A4160" w15:done="0"/>
  <w15:commentEx w15:paraId="18D00E2C" w15:done="1"/>
  <w15:commentEx w15:paraId="3BC0BF1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A07F2" w16cex:dateUtc="2023-08-30T09:24:00Z"/>
  <w16cex:commentExtensible w16cex:durableId="72C906DA" w16cex:dateUtc="2023-08-29T07:59:00Z"/>
  <w16cex:commentExtensible w16cex:durableId="28972AC8" w16cex:dateUtc="2023-08-28T04:16:00Z"/>
  <w16cex:commentExtensible w16cex:durableId="249C4E55" w16cex:dateUtc="2023-08-29T11:07:00Z"/>
  <w16cex:commentExtensible w16cex:durableId="2985B53B" w16cex:dateUtc="2023-08-30T07:11:00Z"/>
  <w16cex:commentExtensible w16cex:durableId="28972B01" w16cex:dateUtc="2023-08-28T04:17:00Z"/>
  <w16cex:commentExtensible w16cex:durableId="289B19AF" w16cex:dateUtc="2023-08-31T0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78555" w16cid:durableId="289A07F2"/>
  <w16cid:commentId w16cid:paraId="5E782CAD" w16cid:durableId="72C906DA"/>
  <w16cid:commentId w16cid:paraId="6052BD71" w16cid:durableId="28972AC8"/>
  <w16cid:commentId w16cid:paraId="189A4160" w16cid:durableId="249C4E55"/>
  <w16cid:commentId w16cid:paraId="45D2A8B3" w16cid:durableId="2985B53B"/>
  <w16cid:commentId w16cid:paraId="18D00E2C" w16cid:durableId="28972B01"/>
  <w16cid:commentId w16cid:paraId="3BC0BF17" w16cid:durableId="289B19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B4600" w14:textId="77777777" w:rsidR="00272547" w:rsidRDefault="00272547" w:rsidP="0044145F">
      <w:r>
        <w:separator/>
      </w:r>
    </w:p>
  </w:endnote>
  <w:endnote w:type="continuationSeparator" w:id="0">
    <w:p w14:paraId="0BD91C3A" w14:textId="77777777" w:rsidR="00272547" w:rsidRDefault="00272547" w:rsidP="0044145F">
      <w:r>
        <w:continuationSeparator/>
      </w:r>
    </w:p>
  </w:endnote>
  <w:endnote w:type="continuationNotice" w:id="1">
    <w:p w14:paraId="1877ECD4" w14:textId="77777777" w:rsidR="00272547" w:rsidRDefault="002725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Neue LT 65 Medium">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eiryo">
    <w:charset w:val="80"/>
    <w:family w:val="swiss"/>
    <w:pitch w:val="variable"/>
    <w:sig w:usb0="E00002FF" w:usb1="6AC7FFFF" w:usb2="08000012" w:usb3="00000000" w:csb0="0002009F" w:csb1="00000000"/>
  </w:font>
  <w:font w:name="MS-Mincho">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A3B71" w14:textId="61282A8A" w:rsidR="003629F4" w:rsidRDefault="003629F4" w:rsidP="00BE34D7">
    <w:pPr>
      <w:pStyle w:val="Footer"/>
      <w:jc w:val="right"/>
      <w:rPr>
        <w:sz w:val="20"/>
      </w:rPr>
    </w:pPr>
  </w:p>
  <w:sdt>
    <w:sdtPr>
      <w:rPr>
        <w:sz w:val="20"/>
      </w:rPr>
      <w:id w:val="-2036102252"/>
      <w:docPartObj>
        <w:docPartGallery w:val="Page Numbers (Bottom of Page)"/>
        <w:docPartUnique/>
      </w:docPartObj>
    </w:sdtPr>
    <w:sdtContent>
      <w:sdt>
        <w:sdtPr>
          <w:rPr>
            <w:sz w:val="20"/>
          </w:rPr>
          <w:id w:val="481592586"/>
          <w:docPartObj>
            <w:docPartGallery w:val="Page Numbers (Top of Page)"/>
            <w:docPartUnique/>
          </w:docPartObj>
        </w:sdtPr>
        <w:sdtContent>
          <w:p w14:paraId="7D098464" w14:textId="712169CF" w:rsidR="00C8001A" w:rsidRDefault="00C8001A" w:rsidP="00BE34D7">
            <w:pPr>
              <w:pStyle w:val="Footer"/>
              <w:jc w:val="right"/>
              <w:rPr>
                <w:b/>
                <w:bCs/>
                <w:sz w:val="18"/>
                <w:szCs w:val="20"/>
              </w:rPr>
            </w:pPr>
          </w:p>
          <w:p w14:paraId="7128F925" w14:textId="53DE1234" w:rsidR="00C8001A" w:rsidRPr="00204A34" w:rsidRDefault="00000000" w:rsidP="00204A34">
            <w:pPr>
              <w:pStyle w:val="Footer"/>
            </w:pPr>
            <w:sdt>
              <w:sdtPr>
                <w:rPr>
                  <w:rFonts w:cs="Arial"/>
                  <w:sz w:val="12"/>
                  <w:szCs w:val="12"/>
                </w:rPr>
                <w:id w:val="930166553"/>
                <w:lock w:val="sdtContentLocked"/>
                <w:placeholder>
                  <w:docPart w:val="1698BA8D6B6749F5B2012A3BD7625BA6"/>
                </w:placeholder>
                <w:showingPlcHdr/>
              </w:sdtPr>
              <w:sdtContent>
                <w:r w:rsidR="00C8001A" w:rsidRPr="00945F95">
                  <w:rPr>
                    <w:rStyle w:val="PlaceholderText"/>
                    <w:rFonts w:cs="Arial"/>
                    <w:sz w:val="14"/>
                    <w:szCs w:val="14"/>
                  </w:rPr>
                  <w:t>Template owner: KP/</w:t>
                </w:r>
                <w:r w:rsidR="00C8001A">
                  <w:rPr>
                    <w:rStyle w:val="PlaceholderText"/>
                    <w:rFonts w:cs="Arial"/>
                    <w:sz w:val="14"/>
                    <w:szCs w:val="14"/>
                  </w:rPr>
                  <w:t xml:space="preserve">RML </w:t>
                </w:r>
                <w:r w:rsidR="00A12BCF">
                  <w:rPr>
                    <w:rStyle w:val="PlaceholderText"/>
                    <w:rFonts w:cs="Arial"/>
                    <w:sz w:val="14"/>
                    <w:szCs w:val="14"/>
                  </w:rPr>
                  <w:t>/ Version</w:t>
                </w:r>
                <w:r w:rsidR="00C8001A" w:rsidRPr="00945F95">
                  <w:rPr>
                    <w:rStyle w:val="PlaceholderText"/>
                    <w:rFonts w:cs="Arial"/>
                    <w:sz w:val="14"/>
                    <w:szCs w:val="14"/>
                  </w:rPr>
                  <w:t xml:space="preserve">: </w:t>
                </w:r>
                <w:r w:rsidR="00BE0A07">
                  <w:rPr>
                    <w:rStyle w:val="PlaceholderText"/>
                    <w:rFonts w:cs="Arial"/>
                    <w:sz w:val="14"/>
                    <w:szCs w:val="14"/>
                  </w:rPr>
                  <w:t>July</w:t>
                </w:r>
                <w:r w:rsidR="00595755">
                  <w:rPr>
                    <w:rStyle w:val="PlaceholderText"/>
                    <w:rFonts w:cs="Arial"/>
                    <w:sz w:val="14"/>
                    <w:szCs w:val="14"/>
                  </w:rPr>
                  <w:t xml:space="preserve"> 2023</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rPr>
      <w:id w:val="537625725"/>
      <w:docPartObj>
        <w:docPartGallery w:val="Page Numbers (Bottom of Page)"/>
        <w:docPartUnique/>
      </w:docPartObj>
    </w:sdtPr>
    <w:sdtContent>
      <w:sdt>
        <w:sdtPr>
          <w:rPr>
            <w:sz w:val="20"/>
          </w:rPr>
          <w:id w:val="420224990"/>
          <w:docPartObj>
            <w:docPartGallery w:val="Page Numbers (Top of Page)"/>
            <w:docPartUnique/>
          </w:docPartObj>
        </w:sdtPr>
        <w:sdtContent>
          <w:p w14:paraId="28432CA1" w14:textId="77777777" w:rsidR="00C8001A" w:rsidRDefault="00C8001A" w:rsidP="00BE34D7">
            <w:pPr>
              <w:pStyle w:val="Footer"/>
              <w:jc w:val="right"/>
              <w:rPr>
                <w:b/>
                <w:bCs/>
                <w:sz w:val="18"/>
                <w:szCs w:val="20"/>
              </w:rPr>
            </w:pPr>
            <w:r w:rsidRPr="00F4729A">
              <w:rPr>
                <w:sz w:val="18"/>
                <w:szCs w:val="20"/>
              </w:rPr>
              <w:t xml:space="preserve">Page </w:t>
            </w:r>
            <w:r w:rsidRPr="00F4729A">
              <w:rPr>
                <w:b/>
                <w:bCs/>
                <w:sz w:val="18"/>
                <w:szCs w:val="20"/>
              </w:rPr>
              <w:fldChar w:fldCharType="begin"/>
            </w:r>
            <w:r w:rsidRPr="00F4729A">
              <w:rPr>
                <w:b/>
                <w:bCs/>
                <w:sz w:val="18"/>
                <w:szCs w:val="20"/>
              </w:rPr>
              <w:instrText xml:space="preserve"> PAGE </w:instrText>
            </w:r>
            <w:r w:rsidRPr="00F4729A">
              <w:rPr>
                <w:b/>
                <w:bCs/>
                <w:sz w:val="18"/>
                <w:szCs w:val="20"/>
              </w:rPr>
              <w:fldChar w:fldCharType="separate"/>
            </w:r>
            <w:r>
              <w:rPr>
                <w:b/>
                <w:bCs/>
                <w:noProof/>
                <w:sz w:val="18"/>
                <w:szCs w:val="20"/>
              </w:rPr>
              <w:t>2</w:t>
            </w:r>
            <w:r w:rsidRPr="00F4729A">
              <w:rPr>
                <w:b/>
                <w:bCs/>
                <w:sz w:val="18"/>
                <w:szCs w:val="20"/>
              </w:rPr>
              <w:fldChar w:fldCharType="end"/>
            </w:r>
            <w:r w:rsidRPr="00F4729A">
              <w:rPr>
                <w:sz w:val="18"/>
                <w:szCs w:val="20"/>
              </w:rPr>
              <w:t xml:space="preserve"> of </w:t>
            </w:r>
            <w:r w:rsidRPr="00F4729A">
              <w:rPr>
                <w:b/>
                <w:bCs/>
                <w:sz w:val="18"/>
                <w:szCs w:val="20"/>
              </w:rPr>
              <w:fldChar w:fldCharType="begin"/>
            </w:r>
            <w:r w:rsidRPr="00F4729A">
              <w:rPr>
                <w:b/>
                <w:bCs/>
                <w:sz w:val="18"/>
                <w:szCs w:val="20"/>
              </w:rPr>
              <w:instrText xml:space="preserve"> NUMPAGES  </w:instrText>
            </w:r>
            <w:r w:rsidRPr="00F4729A">
              <w:rPr>
                <w:b/>
                <w:bCs/>
                <w:sz w:val="18"/>
                <w:szCs w:val="20"/>
              </w:rPr>
              <w:fldChar w:fldCharType="separate"/>
            </w:r>
            <w:r>
              <w:rPr>
                <w:b/>
                <w:bCs/>
                <w:noProof/>
                <w:sz w:val="18"/>
                <w:szCs w:val="20"/>
              </w:rPr>
              <w:t>12</w:t>
            </w:r>
            <w:r w:rsidRPr="00F4729A">
              <w:rPr>
                <w:b/>
                <w:bCs/>
                <w:sz w:val="18"/>
                <w:szCs w:val="20"/>
              </w:rPr>
              <w:fldChar w:fldCharType="end"/>
            </w:r>
          </w:p>
          <w:p w14:paraId="3413E0AD" w14:textId="38335E2D" w:rsidR="00C8001A" w:rsidRPr="00204A34" w:rsidRDefault="00000000" w:rsidP="00204A34">
            <w:pPr>
              <w:pStyle w:val="Footer"/>
            </w:pPr>
            <w:sdt>
              <w:sdtPr>
                <w:rPr>
                  <w:rFonts w:cs="Arial"/>
                  <w:sz w:val="12"/>
                  <w:szCs w:val="12"/>
                </w:rPr>
                <w:id w:val="-602331900"/>
                <w:lock w:val="sdtContentLocked"/>
                <w:placeholder>
                  <w:docPart w:val="7341DB4643824B129FE47970D9127C85"/>
                </w:placeholder>
                <w:showingPlcHdr/>
              </w:sdtPr>
              <w:sdtContent>
                <w:r w:rsidR="00C8001A" w:rsidRPr="00945F95">
                  <w:rPr>
                    <w:rStyle w:val="PlaceholderText"/>
                    <w:rFonts w:cs="Arial"/>
                    <w:sz w:val="14"/>
                    <w:szCs w:val="14"/>
                  </w:rPr>
                  <w:t>Template owner: KP/</w:t>
                </w:r>
                <w:r w:rsidR="00C8001A">
                  <w:rPr>
                    <w:rStyle w:val="PlaceholderText"/>
                    <w:rFonts w:cs="Arial"/>
                    <w:sz w:val="14"/>
                    <w:szCs w:val="14"/>
                  </w:rPr>
                  <w:t xml:space="preserve">RML </w:t>
                </w:r>
                <w:r w:rsidR="00A12BCF">
                  <w:rPr>
                    <w:rStyle w:val="PlaceholderText"/>
                    <w:rFonts w:cs="Arial"/>
                    <w:sz w:val="14"/>
                    <w:szCs w:val="14"/>
                  </w:rPr>
                  <w:t>/ Version</w:t>
                </w:r>
                <w:r w:rsidR="00C8001A" w:rsidRPr="00945F95">
                  <w:rPr>
                    <w:rStyle w:val="PlaceholderText"/>
                    <w:rFonts w:cs="Arial"/>
                    <w:sz w:val="14"/>
                    <w:szCs w:val="14"/>
                  </w:rPr>
                  <w:t>:</w:t>
                </w:r>
                <w:r w:rsidR="00176BD3">
                  <w:rPr>
                    <w:rStyle w:val="PlaceholderText"/>
                    <w:rFonts w:cs="Arial"/>
                    <w:sz w:val="14"/>
                    <w:szCs w:val="14"/>
                  </w:rPr>
                  <w:t xml:space="preserve"> </w:t>
                </w:r>
                <w:r w:rsidR="00A014CA">
                  <w:rPr>
                    <w:rStyle w:val="PlaceholderText"/>
                    <w:rFonts w:cs="Arial"/>
                    <w:sz w:val="14"/>
                    <w:szCs w:val="14"/>
                  </w:rPr>
                  <w:t>July</w:t>
                </w:r>
                <w:r w:rsidR="00595755">
                  <w:rPr>
                    <w:rStyle w:val="PlaceholderText"/>
                    <w:rFonts w:cs="Arial"/>
                    <w:sz w:val="14"/>
                    <w:szCs w:val="14"/>
                  </w:rPr>
                  <w:t xml:space="preserve"> 2023</w:t>
                </w:r>
              </w:sdtContent>
            </w:sdt>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27BDA" w14:textId="77777777" w:rsidR="00272547" w:rsidRDefault="00272547" w:rsidP="0044145F">
      <w:r>
        <w:separator/>
      </w:r>
    </w:p>
  </w:footnote>
  <w:footnote w:type="continuationSeparator" w:id="0">
    <w:p w14:paraId="5B1EEBB5" w14:textId="77777777" w:rsidR="00272547" w:rsidRDefault="00272547" w:rsidP="0044145F">
      <w:r>
        <w:continuationSeparator/>
      </w:r>
    </w:p>
  </w:footnote>
  <w:footnote w:type="continuationNotice" w:id="1">
    <w:p w14:paraId="1D221CD9" w14:textId="77777777" w:rsidR="00272547" w:rsidRDefault="002725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81" w:type="dxa"/>
      <w:tblBorders>
        <w:top w:val="single" w:sz="36" w:space="0" w:color="021D49"/>
        <w:left w:val="none" w:sz="0" w:space="0" w:color="auto"/>
        <w:bottom w:val="single" w:sz="24" w:space="0" w:color="007DA5"/>
        <w:right w:val="none" w:sz="0" w:space="0" w:color="auto"/>
        <w:insideH w:val="none" w:sz="0" w:space="0" w:color="auto"/>
        <w:insideV w:val="none" w:sz="0" w:space="0" w:color="auto"/>
      </w:tblBorders>
      <w:tblLook w:val="04A0" w:firstRow="1" w:lastRow="0" w:firstColumn="1" w:lastColumn="0" w:noHBand="0" w:noVBand="1"/>
    </w:tblPr>
    <w:tblGrid>
      <w:gridCol w:w="4896"/>
      <w:gridCol w:w="4885"/>
    </w:tblGrid>
    <w:tr w:rsidR="00E5109A" w14:paraId="7AC82D46" w14:textId="77777777" w:rsidTr="002251D4">
      <w:tc>
        <w:tcPr>
          <w:tcW w:w="4896" w:type="dxa"/>
        </w:tcPr>
        <w:p w14:paraId="054793F5" w14:textId="77777777" w:rsidR="00E5109A" w:rsidRDefault="00E5109A" w:rsidP="00536573">
          <w:pPr>
            <w:pStyle w:val="Header"/>
            <w:tabs>
              <w:tab w:val="right" w:pos="9072"/>
            </w:tabs>
            <w:rPr>
              <w:rFonts w:cs="Arial"/>
            </w:rPr>
          </w:pPr>
          <w:r>
            <w:rPr>
              <w:noProof/>
            </w:rPr>
            <w:drawing>
              <wp:anchor distT="0" distB="0" distL="114300" distR="114300" simplePos="0" relativeHeight="251658241" behindDoc="0" locked="0" layoutInCell="1" allowOverlap="1" wp14:anchorId="2FF69553" wp14:editId="21CB63CD">
                <wp:simplePos x="0" y="0"/>
                <wp:positionH relativeFrom="column">
                  <wp:posOffset>-67945</wp:posOffset>
                </wp:positionH>
                <wp:positionV relativeFrom="paragraph">
                  <wp:posOffset>90805</wp:posOffset>
                </wp:positionV>
                <wp:extent cx="1720850" cy="549266"/>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vills_IM_RGB.jpg"/>
                        <pic:cNvPicPr/>
                      </pic:nvPicPr>
                      <pic:blipFill>
                        <a:blip r:embed="rId1">
                          <a:extLst>
                            <a:ext uri="{28A0092B-C50C-407E-A947-70E740481C1C}">
                              <a14:useLocalDpi xmlns:a14="http://schemas.microsoft.com/office/drawing/2010/main" val="0"/>
                            </a:ext>
                          </a:extLst>
                        </a:blip>
                        <a:stretch>
                          <a:fillRect/>
                        </a:stretch>
                      </pic:blipFill>
                      <pic:spPr>
                        <a:xfrm>
                          <a:off x="0" y="0"/>
                          <a:ext cx="1720850" cy="549266"/>
                        </a:xfrm>
                        <a:prstGeom prst="rect">
                          <a:avLst/>
                        </a:prstGeom>
                      </pic:spPr>
                    </pic:pic>
                  </a:graphicData>
                </a:graphic>
                <wp14:sizeRelH relativeFrom="page">
                  <wp14:pctWidth>0</wp14:pctWidth>
                </wp14:sizeRelH>
                <wp14:sizeRelV relativeFrom="page">
                  <wp14:pctHeight>0</wp14:pctHeight>
                </wp14:sizeRelV>
              </wp:anchor>
            </w:drawing>
          </w:r>
          <w:r w:rsidRPr="00536573">
            <w:rPr>
              <w:rFonts w:cs="Arial"/>
            </w:rPr>
            <w:tab/>
          </w:r>
        </w:p>
      </w:tc>
      <w:tc>
        <w:tcPr>
          <w:tcW w:w="4885" w:type="dxa"/>
        </w:tcPr>
        <w:p w14:paraId="2603D514" w14:textId="77777777" w:rsidR="00E5109A" w:rsidRDefault="00E5109A" w:rsidP="00F4729A">
          <w:pPr>
            <w:pStyle w:val="Header"/>
            <w:tabs>
              <w:tab w:val="right" w:pos="9072"/>
            </w:tabs>
            <w:jc w:val="right"/>
            <w:rPr>
              <w:rFonts w:cs="Arial"/>
            </w:rPr>
          </w:pPr>
        </w:p>
        <w:p w14:paraId="7C122725" w14:textId="77777777" w:rsidR="00E5109A" w:rsidRDefault="00E5109A" w:rsidP="00DF4310">
          <w:pPr>
            <w:pStyle w:val="Header"/>
            <w:tabs>
              <w:tab w:val="right" w:pos="9072"/>
            </w:tabs>
            <w:jc w:val="right"/>
            <w:rPr>
              <w:rFonts w:cs="Arial"/>
            </w:rPr>
          </w:pPr>
        </w:p>
        <w:p w14:paraId="5F74B033" w14:textId="77777777" w:rsidR="00E5109A" w:rsidRDefault="00E5109A" w:rsidP="00DF4310">
          <w:pPr>
            <w:pStyle w:val="Header"/>
            <w:tabs>
              <w:tab w:val="right" w:pos="9072"/>
            </w:tabs>
            <w:jc w:val="right"/>
            <w:rPr>
              <w:rFonts w:cs="Arial"/>
            </w:rPr>
          </w:pPr>
        </w:p>
        <w:p w14:paraId="1A9874D0" w14:textId="77777777" w:rsidR="00E5109A" w:rsidRDefault="00E5109A" w:rsidP="00DF4310">
          <w:pPr>
            <w:pStyle w:val="Header"/>
            <w:tabs>
              <w:tab w:val="right" w:pos="9072"/>
            </w:tabs>
            <w:jc w:val="right"/>
            <w:rPr>
              <w:rFonts w:cs="Arial"/>
            </w:rPr>
          </w:pPr>
        </w:p>
        <w:p w14:paraId="65C612B2" w14:textId="77777777" w:rsidR="00E5109A" w:rsidRDefault="00E5109A" w:rsidP="00DF4310">
          <w:pPr>
            <w:pStyle w:val="Header"/>
            <w:tabs>
              <w:tab w:val="right" w:pos="9072"/>
            </w:tabs>
            <w:jc w:val="right"/>
            <w:rPr>
              <w:rFonts w:cs="Arial"/>
            </w:rPr>
          </w:pPr>
        </w:p>
      </w:tc>
    </w:tr>
  </w:tbl>
  <w:p w14:paraId="6C7DC4DF" w14:textId="77777777" w:rsidR="00E5109A" w:rsidRPr="00536573" w:rsidRDefault="00E5109A" w:rsidP="00F4729A">
    <w:pPr>
      <w:pStyle w:val="Header"/>
      <w:tabs>
        <w:tab w:val="right" w:pos="9072"/>
      </w:tabs>
      <w:rPr>
        <w:rFonts w:cs="Arial"/>
        <w:b/>
        <w:bCs/>
        <w:sz w:val="20"/>
        <w:szCs w:val="20"/>
      </w:rPr>
    </w:pPr>
    <w:r w:rsidRPr="00536573">
      <w:rPr>
        <w:rFonts w:cs="Arial"/>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81" w:type="dxa"/>
      <w:tblBorders>
        <w:top w:val="single" w:sz="36" w:space="0" w:color="021D49"/>
        <w:left w:val="none" w:sz="0" w:space="0" w:color="auto"/>
        <w:bottom w:val="single" w:sz="24" w:space="0" w:color="007DA5"/>
        <w:right w:val="none" w:sz="0" w:space="0" w:color="auto"/>
        <w:insideH w:val="none" w:sz="0" w:space="0" w:color="auto"/>
        <w:insideV w:val="none" w:sz="0" w:space="0" w:color="auto"/>
      </w:tblBorders>
      <w:tblLook w:val="04A0" w:firstRow="1" w:lastRow="0" w:firstColumn="1" w:lastColumn="0" w:noHBand="0" w:noVBand="1"/>
    </w:tblPr>
    <w:tblGrid>
      <w:gridCol w:w="4896"/>
      <w:gridCol w:w="4885"/>
    </w:tblGrid>
    <w:tr w:rsidR="00DF4310" w14:paraId="07A665B8" w14:textId="77777777" w:rsidTr="002251D4">
      <w:tc>
        <w:tcPr>
          <w:tcW w:w="4896" w:type="dxa"/>
        </w:tcPr>
        <w:p w14:paraId="41A49F32" w14:textId="77777777" w:rsidR="00DF4310" w:rsidRDefault="00DF4310" w:rsidP="00536573">
          <w:pPr>
            <w:pStyle w:val="Header"/>
            <w:tabs>
              <w:tab w:val="right" w:pos="9072"/>
            </w:tabs>
            <w:rPr>
              <w:rFonts w:cs="Arial"/>
            </w:rPr>
          </w:pPr>
          <w:r>
            <w:rPr>
              <w:noProof/>
            </w:rPr>
            <w:drawing>
              <wp:anchor distT="0" distB="0" distL="114300" distR="114300" simplePos="0" relativeHeight="251658240" behindDoc="0" locked="0" layoutInCell="1" allowOverlap="1" wp14:anchorId="270035CA" wp14:editId="4E1C4236">
                <wp:simplePos x="0" y="0"/>
                <wp:positionH relativeFrom="column">
                  <wp:posOffset>-67945</wp:posOffset>
                </wp:positionH>
                <wp:positionV relativeFrom="paragraph">
                  <wp:posOffset>90805</wp:posOffset>
                </wp:positionV>
                <wp:extent cx="1720850" cy="549266"/>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vills_IM_RGB.jpg"/>
                        <pic:cNvPicPr/>
                      </pic:nvPicPr>
                      <pic:blipFill>
                        <a:blip r:embed="rId1">
                          <a:extLst>
                            <a:ext uri="{28A0092B-C50C-407E-A947-70E740481C1C}">
                              <a14:useLocalDpi xmlns:a14="http://schemas.microsoft.com/office/drawing/2010/main" val="0"/>
                            </a:ext>
                          </a:extLst>
                        </a:blip>
                        <a:stretch>
                          <a:fillRect/>
                        </a:stretch>
                      </pic:blipFill>
                      <pic:spPr>
                        <a:xfrm>
                          <a:off x="0" y="0"/>
                          <a:ext cx="1720850" cy="549266"/>
                        </a:xfrm>
                        <a:prstGeom prst="rect">
                          <a:avLst/>
                        </a:prstGeom>
                      </pic:spPr>
                    </pic:pic>
                  </a:graphicData>
                </a:graphic>
                <wp14:sizeRelH relativeFrom="page">
                  <wp14:pctWidth>0</wp14:pctWidth>
                </wp14:sizeRelH>
                <wp14:sizeRelV relativeFrom="page">
                  <wp14:pctHeight>0</wp14:pctHeight>
                </wp14:sizeRelV>
              </wp:anchor>
            </w:drawing>
          </w:r>
          <w:r w:rsidRPr="00536573">
            <w:rPr>
              <w:rFonts w:cs="Arial"/>
            </w:rPr>
            <w:tab/>
          </w:r>
        </w:p>
      </w:tc>
      <w:tc>
        <w:tcPr>
          <w:tcW w:w="4885" w:type="dxa"/>
        </w:tcPr>
        <w:p w14:paraId="637C0F2A" w14:textId="77777777" w:rsidR="00DF4310" w:rsidRDefault="00DF4310" w:rsidP="00F4729A">
          <w:pPr>
            <w:pStyle w:val="Header"/>
            <w:tabs>
              <w:tab w:val="right" w:pos="9072"/>
            </w:tabs>
            <w:jc w:val="right"/>
            <w:rPr>
              <w:rFonts w:cs="Arial"/>
            </w:rPr>
          </w:pPr>
        </w:p>
        <w:p w14:paraId="295E9B78" w14:textId="4744BA13" w:rsidR="00DF4310" w:rsidRDefault="007B7139" w:rsidP="00F4729A">
          <w:pPr>
            <w:pStyle w:val="Header"/>
            <w:tabs>
              <w:tab w:val="right" w:pos="9072"/>
            </w:tabs>
            <w:jc w:val="right"/>
            <w:rPr>
              <w:rFonts w:cs="Arial"/>
            </w:rPr>
          </w:pPr>
          <w:r>
            <w:rPr>
              <w:rFonts w:cs="Arial"/>
            </w:rPr>
            <w:t>Project Saint, Tokyo, Japan</w:t>
          </w:r>
        </w:p>
        <w:p w14:paraId="2D7F22F0" w14:textId="77777777" w:rsidR="00DF4310" w:rsidRDefault="00DF4310" w:rsidP="00F4729A">
          <w:pPr>
            <w:pStyle w:val="Header"/>
            <w:tabs>
              <w:tab w:val="right" w:pos="9072"/>
            </w:tabs>
            <w:jc w:val="right"/>
            <w:rPr>
              <w:rFonts w:cs="Arial"/>
            </w:rPr>
          </w:pPr>
        </w:p>
        <w:p w14:paraId="016C0A96" w14:textId="5ABC71A9" w:rsidR="00DF4310" w:rsidRPr="00DF4310" w:rsidRDefault="00DF4310" w:rsidP="00F4729A">
          <w:pPr>
            <w:pStyle w:val="Header"/>
            <w:tabs>
              <w:tab w:val="right" w:pos="9072"/>
            </w:tabs>
            <w:jc w:val="right"/>
            <w:rPr>
              <w:rFonts w:cs="Arial"/>
              <w:color w:val="141414" w:themeColor="text1"/>
            </w:rPr>
          </w:pPr>
          <w:r w:rsidRPr="00DF4310">
            <w:rPr>
              <w:rFonts w:cs="Arial"/>
              <w:color w:val="141414" w:themeColor="text1"/>
            </w:rPr>
            <w:t xml:space="preserve">Stage 1 </w:t>
          </w:r>
          <w:del w:id="368" w:author="Roderic Curtis" w:date="2023-08-30T16:26:00Z">
            <w:r w:rsidRPr="00DF4310">
              <w:rPr>
                <w:rFonts w:cs="Arial"/>
                <w:color w:val="141414" w:themeColor="text1"/>
              </w:rPr>
              <w:delText>-</w:delText>
            </w:r>
          </w:del>
          <w:ins w:id="369" w:author="Roderic Curtis" w:date="2023-08-30T16:26:00Z">
            <w:r w:rsidR="007B7139">
              <w:rPr>
                <w:rFonts w:cs="Arial"/>
                <w:color w:val="141414" w:themeColor="text1"/>
              </w:rPr>
              <w:t>–</w:t>
            </w:r>
          </w:ins>
          <w:r w:rsidRPr="00DF4310">
            <w:rPr>
              <w:rFonts w:cs="Arial"/>
              <w:color w:val="141414" w:themeColor="text1"/>
            </w:rPr>
            <w:t xml:space="preserve"> </w:t>
          </w:r>
          <w:ins w:id="370" w:author="Roderic Curtis" w:date="2023-08-31T13:56:00Z">
            <w:r w:rsidR="00F06E40">
              <w:rPr>
                <w:rFonts w:cs="Arial"/>
                <w:color w:val="141414" w:themeColor="text1"/>
              </w:rPr>
              <w:t xml:space="preserve">1 </w:t>
            </w:r>
          </w:ins>
          <w:del w:id="371" w:author="Roderic Curtis" w:date="2023-08-30T16:26:00Z">
            <w:r w:rsidRPr="00DF4310">
              <w:rPr>
                <w:rFonts w:cs="Arial"/>
                <w:color w:val="141414" w:themeColor="text1"/>
              </w:rPr>
              <w:delText>Date of paper</w:delText>
            </w:r>
          </w:del>
          <w:proofErr w:type="gramStart"/>
          <w:ins w:id="372" w:author="Roderic Curtis" w:date="2023-08-30T16:26:00Z">
            <w:r w:rsidR="007B7139">
              <w:rPr>
                <w:rFonts w:cs="Arial"/>
                <w:color w:val="141414" w:themeColor="text1"/>
              </w:rPr>
              <w:t>September</w:t>
            </w:r>
          </w:ins>
          <w:ins w:id="373" w:author="Roderic Curtis" w:date="2023-08-30T16:27:00Z">
            <w:r w:rsidR="007B7139">
              <w:rPr>
                <w:rFonts w:cs="Arial"/>
                <w:color w:val="141414" w:themeColor="text1"/>
              </w:rPr>
              <w:t>,</w:t>
            </w:r>
            <w:proofErr w:type="gramEnd"/>
            <w:r w:rsidR="007B7139">
              <w:rPr>
                <w:rFonts w:cs="Arial"/>
                <w:color w:val="141414" w:themeColor="text1"/>
              </w:rPr>
              <w:t xml:space="preserve"> </w:t>
            </w:r>
          </w:ins>
          <w:ins w:id="374" w:author="Roderic Curtis" w:date="2023-08-30T16:26:00Z">
            <w:r w:rsidR="007B7139">
              <w:rPr>
                <w:rFonts w:cs="Arial"/>
                <w:color w:val="141414" w:themeColor="text1"/>
              </w:rPr>
              <w:t>2023</w:t>
            </w:r>
          </w:ins>
        </w:p>
        <w:p w14:paraId="28DED537" w14:textId="77777777" w:rsidR="00DF4310" w:rsidRDefault="00DF4310" w:rsidP="00F4729A">
          <w:pPr>
            <w:pStyle w:val="Header"/>
            <w:tabs>
              <w:tab w:val="right" w:pos="9072"/>
            </w:tabs>
            <w:rPr>
              <w:rFonts w:cs="Arial"/>
            </w:rPr>
          </w:pPr>
        </w:p>
      </w:tc>
    </w:tr>
  </w:tbl>
  <w:p w14:paraId="1598EE72" w14:textId="77777777" w:rsidR="00DF4310" w:rsidRPr="00536573" w:rsidRDefault="00DF4310" w:rsidP="00F4729A">
    <w:pPr>
      <w:pStyle w:val="Header"/>
      <w:tabs>
        <w:tab w:val="right" w:pos="9072"/>
      </w:tabs>
      <w:rPr>
        <w:rFonts w:cs="Arial"/>
        <w:b/>
        <w:bCs/>
        <w:sz w:val="20"/>
        <w:szCs w:val="20"/>
      </w:rPr>
    </w:pPr>
    <w:r w:rsidRPr="00536573">
      <w:rPr>
        <w:rFonts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1CD"/>
    <w:multiLevelType w:val="hybridMultilevel"/>
    <w:tmpl w:val="DEBA1D72"/>
    <w:lvl w:ilvl="0" w:tplc="08090001">
      <w:start w:val="1"/>
      <w:numFmt w:val="bullet"/>
      <w:lvlText w:val=""/>
      <w:lvlJc w:val="left"/>
      <w:pPr>
        <w:ind w:left="144" w:hanging="360"/>
      </w:pPr>
      <w:rPr>
        <w:rFonts w:ascii="Symbol" w:hAnsi="Symbol" w:hint="default"/>
      </w:rPr>
    </w:lvl>
    <w:lvl w:ilvl="1" w:tplc="08090003" w:tentative="1">
      <w:start w:val="1"/>
      <w:numFmt w:val="bullet"/>
      <w:lvlText w:val="o"/>
      <w:lvlJc w:val="left"/>
      <w:pPr>
        <w:ind w:left="864" w:hanging="360"/>
      </w:pPr>
      <w:rPr>
        <w:rFonts w:ascii="Courier New" w:hAnsi="Courier New" w:cs="Courier New" w:hint="default"/>
      </w:rPr>
    </w:lvl>
    <w:lvl w:ilvl="2" w:tplc="08090005" w:tentative="1">
      <w:start w:val="1"/>
      <w:numFmt w:val="bullet"/>
      <w:lvlText w:val=""/>
      <w:lvlJc w:val="left"/>
      <w:pPr>
        <w:ind w:left="1584" w:hanging="360"/>
      </w:pPr>
      <w:rPr>
        <w:rFonts w:ascii="Wingdings" w:hAnsi="Wingdings" w:hint="default"/>
      </w:rPr>
    </w:lvl>
    <w:lvl w:ilvl="3" w:tplc="08090001" w:tentative="1">
      <w:start w:val="1"/>
      <w:numFmt w:val="bullet"/>
      <w:lvlText w:val=""/>
      <w:lvlJc w:val="left"/>
      <w:pPr>
        <w:ind w:left="2304" w:hanging="360"/>
      </w:pPr>
      <w:rPr>
        <w:rFonts w:ascii="Symbol" w:hAnsi="Symbol" w:hint="default"/>
      </w:rPr>
    </w:lvl>
    <w:lvl w:ilvl="4" w:tplc="08090003" w:tentative="1">
      <w:start w:val="1"/>
      <w:numFmt w:val="bullet"/>
      <w:lvlText w:val="o"/>
      <w:lvlJc w:val="left"/>
      <w:pPr>
        <w:ind w:left="3024" w:hanging="360"/>
      </w:pPr>
      <w:rPr>
        <w:rFonts w:ascii="Courier New" w:hAnsi="Courier New" w:cs="Courier New" w:hint="default"/>
      </w:rPr>
    </w:lvl>
    <w:lvl w:ilvl="5" w:tplc="08090005" w:tentative="1">
      <w:start w:val="1"/>
      <w:numFmt w:val="bullet"/>
      <w:lvlText w:val=""/>
      <w:lvlJc w:val="left"/>
      <w:pPr>
        <w:ind w:left="3744" w:hanging="360"/>
      </w:pPr>
      <w:rPr>
        <w:rFonts w:ascii="Wingdings" w:hAnsi="Wingdings" w:hint="default"/>
      </w:rPr>
    </w:lvl>
    <w:lvl w:ilvl="6" w:tplc="08090001" w:tentative="1">
      <w:start w:val="1"/>
      <w:numFmt w:val="bullet"/>
      <w:lvlText w:val=""/>
      <w:lvlJc w:val="left"/>
      <w:pPr>
        <w:ind w:left="4464" w:hanging="360"/>
      </w:pPr>
      <w:rPr>
        <w:rFonts w:ascii="Symbol" w:hAnsi="Symbol" w:hint="default"/>
      </w:rPr>
    </w:lvl>
    <w:lvl w:ilvl="7" w:tplc="08090003" w:tentative="1">
      <w:start w:val="1"/>
      <w:numFmt w:val="bullet"/>
      <w:lvlText w:val="o"/>
      <w:lvlJc w:val="left"/>
      <w:pPr>
        <w:ind w:left="5184" w:hanging="360"/>
      </w:pPr>
      <w:rPr>
        <w:rFonts w:ascii="Courier New" w:hAnsi="Courier New" w:cs="Courier New" w:hint="default"/>
      </w:rPr>
    </w:lvl>
    <w:lvl w:ilvl="8" w:tplc="08090005" w:tentative="1">
      <w:start w:val="1"/>
      <w:numFmt w:val="bullet"/>
      <w:lvlText w:val=""/>
      <w:lvlJc w:val="left"/>
      <w:pPr>
        <w:ind w:left="5904" w:hanging="360"/>
      </w:pPr>
      <w:rPr>
        <w:rFonts w:ascii="Wingdings" w:hAnsi="Wingdings" w:hint="default"/>
      </w:rPr>
    </w:lvl>
  </w:abstractNum>
  <w:abstractNum w:abstractNumId="1" w15:restartNumberingAfterBreak="0">
    <w:nsid w:val="017F1814"/>
    <w:multiLevelType w:val="hybridMultilevel"/>
    <w:tmpl w:val="C7A21F4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48385F"/>
    <w:multiLevelType w:val="hybridMultilevel"/>
    <w:tmpl w:val="BBBE1B3A"/>
    <w:lvl w:ilvl="0" w:tplc="FCD4EC24">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8D4BE0"/>
    <w:multiLevelType w:val="hybridMultilevel"/>
    <w:tmpl w:val="FFFFFFFF"/>
    <w:lvl w:ilvl="0" w:tplc="44C82924">
      <w:start w:val="1"/>
      <w:numFmt w:val="bullet"/>
      <w:lvlText w:val="·"/>
      <w:lvlJc w:val="left"/>
      <w:pPr>
        <w:ind w:left="720" w:hanging="360"/>
      </w:pPr>
      <w:rPr>
        <w:rFonts w:ascii="Symbol" w:hAnsi="Symbol" w:hint="default"/>
      </w:rPr>
    </w:lvl>
    <w:lvl w:ilvl="1" w:tplc="8D902F24">
      <w:start w:val="1"/>
      <w:numFmt w:val="bullet"/>
      <w:lvlText w:val="o"/>
      <w:lvlJc w:val="left"/>
      <w:pPr>
        <w:ind w:left="1440" w:hanging="360"/>
      </w:pPr>
      <w:rPr>
        <w:rFonts w:ascii="Courier New" w:hAnsi="Courier New" w:hint="default"/>
      </w:rPr>
    </w:lvl>
    <w:lvl w:ilvl="2" w:tplc="CAE2C862">
      <w:start w:val="1"/>
      <w:numFmt w:val="bullet"/>
      <w:lvlText w:val=""/>
      <w:lvlJc w:val="left"/>
      <w:pPr>
        <w:ind w:left="2160" w:hanging="360"/>
      </w:pPr>
      <w:rPr>
        <w:rFonts w:ascii="Wingdings" w:hAnsi="Wingdings" w:hint="default"/>
      </w:rPr>
    </w:lvl>
    <w:lvl w:ilvl="3" w:tplc="07187788">
      <w:start w:val="1"/>
      <w:numFmt w:val="bullet"/>
      <w:lvlText w:val=""/>
      <w:lvlJc w:val="left"/>
      <w:pPr>
        <w:ind w:left="2880" w:hanging="360"/>
      </w:pPr>
      <w:rPr>
        <w:rFonts w:ascii="Symbol" w:hAnsi="Symbol" w:hint="default"/>
      </w:rPr>
    </w:lvl>
    <w:lvl w:ilvl="4" w:tplc="3690873E">
      <w:start w:val="1"/>
      <w:numFmt w:val="bullet"/>
      <w:lvlText w:val="o"/>
      <w:lvlJc w:val="left"/>
      <w:pPr>
        <w:ind w:left="3600" w:hanging="360"/>
      </w:pPr>
      <w:rPr>
        <w:rFonts w:ascii="Courier New" w:hAnsi="Courier New" w:hint="default"/>
      </w:rPr>
    </w:lvl>
    <w:lvl w:ilvl="5" w:tplc="C308A6B8">
      <w:start w:val="1"/>
      <w:numFmt w:val="bullet"/>
      <w:lvlText w:val=""/>
      <w:lvlJc w:val="left"/>
      <w:pPr>
        <w:ind w:left="4320" w:hanging="360"/>
      </w:pPr>
      <w:rPr>
        <w:rFonts w:ascii="Wingdings" w:hAnsi="Wingdings" w:hint="default"/>
      </w:rPr>
    </w:lvl>
    <w:lvl w:ilvl="6" w:tplc="5D68D76A">
      <w:start w:val="1"/>
      <w:numFmt w:val="bullet"/>
      <w:lvlText w:val=""/>
      <w:lvlJc w:val="left"/>
      <w:pPr>
        <w:ind w:left="5040" w:hanging="360"/>
      </w:pPr>
      <w:rPr>
        <w:rFonts w:ascii="Symbol" w:hAnsi="Symbol" w:hint="default"/>
      </w:rPr>
    </w:lvl>
    <w:lvl w:ilvl="7" w:tplc="A5DEA2B4">
      <w:start w:val="1"/>
      <w:numFmt w:val="bullet"/>
      <w:lvlText w:val="o"/>
      <w:lvlJc w:val="left"/>
      <w:pPr>
        <w:ind w:left="5760" w:hanging="360"/>
      </w:pPr>
      <w:rPr>
        <w:rFonts w:ascii="Courier New" w:hAnsi="Courier New" w:hint="default"/>
      </w:rPr>
    </w:lvl>
    <w:lvl w:ilvl="8" w:tplc="81F06A5A">
      <w:start w:val="1"/>
      <w:numFmt w:val="bullet"/>
      <w:lvlText w:val=""/>
      <w:lvlJc w:val="left"/>
      <w:pPr>
        <w:ind w:left="6480" w:hanging="360"/>
      </w:pPr>
      <w:rPr>
        <w:rFonts w:ascii="Wingdings" w:hAnsi="Wingdings" w:hint="default"/>
      </w:rPr>
    </w:lvl>
  </w:abstractNum>
  <w:abstractNum w:abstractNumId="4" w15:restartNumberingAfterBreak="0">
    <w:nsid w:val="086C43F6"/>
    <w:multiLevelType w:val="hybridMultilevel"/>
    <w:tmpl w:val="B548F83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22004E9"/>
    <w:multiLevelType w:val="hybridMultilevel"/>
    <w:tmpl w:val="CFBAAFCC"/>
    <w:lvl w:ilvl="0" w:tplc="08090001">
      <w:start w:val="1"/>
      <w:numFmt w:val="bullet"/>
      <w:lvlText w:val=""/>
      <w:lvlJc w:val="left"/>
      <w:pPr>
        <w:ind w:left="1440" w:hanging="360"/>
      </w:pPr>
      <w:rPr>
        <w:rFonts w:ascii="Symbol" w:hAnsi="Symbol" w:hint="default"/>
      </w:rPr>
    </w:lvl>
    <w:lvl w:ilvl="1" w:tplc="5524C418">
      <w:start w:val="460"/>
      <w:numFmt w:val="bullet"/>
      <w:lvlText w:val="-"/>
      <w:lvlJc w:val="left"/>
      <w:pPr>
        <w:ind w:left="800" w:hanging="440"/>
      </w:pPr>
      <w:rPr>
        <w:rFonts w:ascii="Arial" w:eastAsiaTheme="minorEastAsia" w:hAnsi="Arial" w:cs="Aria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2811D86"/>
    <w:multiLevelType w:val="hybridMultilevel"/>
    <w:tmpl w:val="8DBE5F48"/>
    <w:lvl w:ilvl="0" w:tplc="48090001">
      <w:start w:val="1"/>
      <w:numFmt w:val="bullet"/>
      <w:lvlText w:val=""/>
      <w:lvlJc w:val="left"/>
      <w:pPr>
        <w:ind w:left="778" w:hanging="360"/>
      </w:pPr>
      <w:rPr>
        <w:rFonts w:ascii="Symbol" w:hAnsi="Symbol" w:hint="default"/>
      </w:rPr>
    </w:lvl>
    <w:lvl w:ilvl="1" w:tplc="48090003" w:tentative="1">
      <w:start w:val="1"/>
      <w:numFmt w:val="bullet"/>
      <w:lvlText w:val="o"/>
      <w:lvlJc w:val="left"/>
      <w:pPr>
        <w:ind w:left="1498" w:hanging="360"/>
      </w:pPr>
      <w:rPr>
        <w:rFonts w:ascii="Courier New" w:hAnsi="Courier New" w:cs="Courier New" w:hint="default"/>
      </w:rPr>
    </w:lvl>
    <w:lvl w:ilvl="2" w:tplc="48090005" w:tentative="1">
      <w:start w:val="1"/>
      <w:numFmt w:val="bullet"/>
      <w:lvlText w:val=""/>
      <w:lvlJc w:val="left"/>
      <w:pPr>
        <w:ind w:left="2218" w:hanging="360"/>
      </w:pPr>
      <w:rPr>
        <w:rFonts w:ascii="Wingdings" w:hAnsi="Wingdings" w:hint="default"/>
      </w:rPr>
    </w:lvl>
    <w:lvl w:ilvl="3" w:tplc="48090001" w:tentative="1">
      <w:start w:val="1"/>
      <w:numFmt w:val="bullet"/>
      <w:lvlText w:val=""/>
      <w:lvlJc w:val="left"/>
      <w:pPr>
        <w:ind w:left="2938" w:hanging="360"/>
      </w:pPr>
      <w:rPr>
        <w:rFonts w:ascii="Symbol" w:hAnsi="Symbol" w:hint="default"/>
      </w:rPr>
    </w:lvl>
    <w:lvl w:ilvl="4" w:tplc="48090003" w:tentative="1">
      <w:start w:val="1"/>
      <w:numFmt w:val="bullet"/>
      <w:lvlText w:val="o"/>
      <w:lvlJc w:val="left"/>
      <w:pPr>
        <w:ind w:left="3658" w:hanging="360"/>
      </w:pPr>
      <w:rPr>
        <w:rFonts w:ascii="Courier New" w:hAnsi="Courier New" w:cs="Courier New" w:hint="default"/>
      </w:rPr>
    </w:lvl>
    <w:lvl w:ilvl="5" w:tplc="48090005" w:tentative="1">
      <w:start w:val="1"/>
      <w:numFmt w:val="bullet"/>
      <w:lvlText w:val=""/>
      <w:lvlJc w:val="left"/>
      <w:pPr>
        <w:ind w:left="4378" w:hanging="360"/>
      </w:pPr>
      <w:rPr>
        <w:rFonts w:ascii="Wingdings" w:hAnsi="Wingdings" w:hint="default"/>
      </w:rPr>
    </w:lvl>
    <w:lvl w:ilvl="6" w:tplc="48090001" w:tentative="1">
      <w:start w:val="1"/>
      <w:numFmt w:val="bullet"/>
      <w:lvlText w:val=""/>
      <w:lvlJc w:val="left"/>
      <w:pPr>
        <w:ind w:left="5098" w:hanging="360"/>
      </w:pPr>
      <w:rPr>
        <w:rFonts w:ascii="Symbol" w:hAnsi="Symbol" w:hint="default"/>
      </w:rPr>
    </w:lvl>
    <w:lvl w:ilvl="7" w:tplc="48090003" w:tentative="1">
      <w:start w:val="1"/>
      <w:numFmt w:val="bullet"/>
      <w:lvlText w:val="o"/>
      <w:lvlJc w:val="left"/>
      <w:pPr>
        <w:ind w:left="5818" w:hanging="360"/>
      </w:pPr>
      <w:rPr>
        <w:rFonts w:ascii="Courier New" w:hAnsi="Courier New" w:cs="Courier New" w:hint="default"/>
      </w:rPr>
    </w:lvl>
    <w:lvl w:ilvl="8" w:tplc="48090005" w:tentative="1">
      <w:start w:val="1"/>
      <w:numFmt w:val="bullet"/>
      <w:lvlText w:val=""/>
      <w:lvlJc w:val="left"/>
      <w:pPr>
        <w:ind w:left="6538" w:hanging="360"/>
      </w:pPr>
      <w:rPr>
        <w:rFonts w:ascii="Wingdings" w:hAnsi="Wingdings" w:hint="default"/>
      </w:rPr>
    </w:lvl>
  </w:abstractNum>
  <w:abstractNum w:abstractNumId="7" w15:restartNumberingAfterBreak="0">
    <w:nsid w:val="17B6657C"/>
    <w:multiLevelType w:val="hybridMultilevel"/>
    <w:tmpl w:val="39AE312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9C12A32"/>
    <w:multiLevelType w:val="hybridMultilevel"/>
    <w:tmpl w:val="ECF88092"/>
    <w:lvl w:ilvl="0" w:tplc="ED94D416">
      <w:start w:val="1"/>
      <w:numFmt w:val="decimal"/>
      <w:lvlText w:val="%1."/>
      <w:lvlJc w:val="left"/>
      <w:pPr>
        <w:ind w:left="720" w:hanging="360"/>
      </w:pPr>
      <w:rPr>
        <w:color w:val="021D4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1E2AD1"/>
    <w:multiLevelType w:val="hybridMultilevel"/>
    <w:tmpl w:val="81C271B4"/>
    <w:lvl w:ilvl="0" w:tplc="0809000B">
      <w:numFmt w:val="bullet"/>
      <w:lvlText w:val="-"/>
      <w:lvlJc w:val="left"/>
      <w:pPr>
        <w:ind w:left="420" w:hanging="420"/>
      </w:pPr>
      <w:rPr>
        <w:rFonts w:ascii="Arial" w:eastAsia="Times New Roman" w:hAnsi="Arial" w:cs="Arial" w:hint="default"/>
        <w:color w:val="auto"/>
      </w:rPr>
    </w:lvl>
    <w:lvl w:ilvl="1" w:tplc="0809000B">
      <w:numFmt w:val="bullet"/>
      <w:lvlText w:val="-"/>
      <w:lvlJc w:val="left"/>
      <w:pPr>
        <w:ind w:left="840" w:hanging="420"/>
      </w:pPr>
      <w:rPr>
        <w:rFonts w:ascii="Arial" w:eastAsia="Times New Roman" w:hAnsi="Arial" w:cs="Arial"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BB642D8"/>
    <w:multiLevelType w:val="hybridMultilevel"/>
    <w:tmpl w:val="6A5CB2F0"/>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416DFC"/>
    <w:multiLevelType w:val="hybridMultilevel"/>
    <w:tmpl w:val="B6B48460"/>
    <w:lvl w:ilvl="0" w:tplc="FFFFFFFF">
      <w:start w:val="1"/>
      <w:numFmt w:val="lowerRoman"/>
      <w:lvlText w:val="(%1)"/>
      <w:lvlJc w:val="left"/>
      <w:pPr>
        <w:ind w:left="907" w:hanging="47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B0585A"/>
    <w:multiLevelType w:val="hybridMultilevel"/>
    <w:tmpl w:val="1086647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692174"/>
    <w:multiLevelType w:val="hybridMultilevel"/>
    <w:tmpl w:val="437EC664"/>
    <w:lvl w:ilvl="0" w:tplc="90DA9992">
      <w:start w:val="1"/>
      <w:numFmt w:val="bullet"/>
      <w:lvlText w:val="•"/>
      <w:lvlJc w:val="left"/>
      <w:pPr>
        <w:tabs>
          <w:tab w:val="num" w:pos="720"/>
        </w:tabs>
        <w:ind w:left="720" w:hanging="360"/>
      </w:pPr>
      <w:rPr>
        <w:rFonts w:ascii="Arial" w:hAnsi="Arial" w:hint="default"/>
      </w:rPr>
    </w:lvl>
    <w:lvl w:ilvl="1" w:tplc="07C8D210" w:tentative="1">
      <w:start w:val="1"/>
      <w:numFmt w:val="bullet"/>
      <w:lvlText w:val="•"/>
      <w:lvlJc w:val="left"/>
      <w:pPr>
        <w:tabs>
          <w:tab w:val="num" w:pos="1440"/>
        </w:tabs>
        <w:ind w:left="1440" w:hanging="360"/>
      </w:pPr>
      <w:rPr>
        <w:rFonts w:ascii="Arial" w:hAnsi="Arial" w:hint="default"/>
      </w:rPr>
    </w:lvl>
    <w:lvl w:ilvl="2" w:tplc="2A44EC36" w:tentative="1">
      <w:start w:val="1"/>
      <w:numFmt w:val="bullet"/>
      <w:lvlText w:val="•"/>
      <w:lvlJc w:val="left"/>
      <w:pPr>
        <w:tabs>
          <w:tab w:val="num" w:pos="2160"/>
        </w:tabs>
        <w:ind w:left="2160" w:hanging="360"/>
      </w:pPr>
      <w:rPr>
        <w:rFonts w:ascii="Arial" w:hAnsi="Arial" w:hint="default"/>
      </w:rPr>
    </w:lvl>
    <w:lvl w:ilvl="3" w:tplc="98AC6542" w:tentative="1">
      <w:start w:val="1"/>
      <w:numFmt w:val="bullet"/>
      <w:lvlText w:val="•"/>
      <w:lvlJc w:val="left"/>
      <w:pPr>
        <w:tabs>
          <w:tab w:val="num" w:pos="2880"/>
        </w:tabs>
        <w:ind w:left="2880" w:hanging="360"/>
      </w:pPr>
      <w:rPr>
        <w:rFonts w:ascii="Arial" w:hAnsi="Arial" w:hint="default"/>
      </w:rPr>
    </w:lvl>
    <w:lvl w:ilvl="4" w:tplc="F1E21746" w:tentative="1">
      <w:start w:val="1"/>
      <w:numFmt w:val="bullet"/>
      <w:lvlText w:val="•"/>
      <w:lvlJc w:val="left"/>
      <w:pPr>
        <w:tabs>
          <w:tab w:val="num" w:pos="3600"/>
        </w:tabs>
        <w:ind w:left="3600" w:hanging="360"/>
      </w:pPr>
      <w:rPr>
        <w:rFonts w:ascii="Arial" w:hAnsi="Arial" w:hint="default"/>
      </w:rPr>
    </w:lvl>
    <w:lvl w:ilvl="5" w:tplc="268C2D6C" w:tentative="1">
      <w:start w:val="1"/>
      <w:numFmt w:val="bullet"/>
      <w:lvlText w:val="•"/>
      <w:lvlJc w:val="left"/>
      <w:pPr>
        <w:tabs>
          <w:tab w:val="num" w:pos="4320"/>
        </w:tabs>
        <w:ind w:left="4320" w:hanging="360"/>
      </w:pPr>
      <w:rPr>
        <w:rFonts w:ascii="Arial" w:hAnsi="Arial" w:hint="default"/>
      </w:rPr>
    </w:lvl>
    <w:lvl w:ilvl="6" w:tplc="002A9586" w:tentative="1">
      <w:start w:val="1"/>
      <w:numFmt w:val="bullet"/>
      <w:lvlText w:val="•"/>
      <w:lvlJc w:val="left"/>
      <w:pPr>
        <w:tabs>
          <w:tab w:val="num" w:pos="5040"/>
        </w:tabs>
        <w:ind w:left="5040" w:hanging="360"/>
      </w:pPr>
      <w:rPr>
        <w:rFonts w:ascii="Arial" w:hAnsi="Arial" w:hint="default"/>
      </w:rPr>
    </w:lvl>
    <w:lvl w:ilvl="7" w:tplc="9F62F7F4" w:tentative="1">
      <w:start w:val="1"/>
      <w:numFmt w:val="bullet"/>
      <w:lvlText w:val="•"/>
      <w:lvlJc w:val="left"/>
      <w:pPr>
        <w:tabs>
          <w:tab w:val="num" w:pos="5760"/>
        </w:tabs>
        <w:ind w:left="5760" w:hanging="360"/>
      </w:pPr>
      <w:rPr>
        <w:rFonts w:ascii="Arial" w:hAnsi="Arial" w:hint="default"/>
      </w:rPr>
    </w:lvl>
    <w:lvl w:ilvl="8" w:tplc="DC960BA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2413DDD"/>
    <w:multiLevelType w:val="hybridMultilevel"/>
    <w:tmpl w:val="1B4C7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8462E06"/>
    <w:multiLevelType w:val="hybridMultilevel"/>
    <w:tmpl w:val="C108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853FA"/>
    <w:multiLevelType w:val="hybridMultilevel"/>
    <w:tmpl w:val="F4923F48"/>
    <w:lvl w:ilvl="0" w:tplc="3D02F2C8">
      <w:start w:val="1"/>
      <w:numFmt w:val="bullet"/>
      <w:lvlText w:val="-"/>
      <w:lvlJc w:val="left"/>
      <w:pPr>
        <w:ind w:left="360" w:hanging="360"/>
      </w:pPr>
      <w:rPr>
        <w:rFonts w:ascii="MS Mincho" w:eastAsia="MS Mincho" w:hAnsi="MS Mincho" w:hint="eastAsia"/>
      </w:rPr>
    </w:lvl>
    <w:lvl w:ilvl="1" w:tplc="0409000B">
      <w:start w:val="1"/>
      <w:numFmt w:val="bullet"/>
      <w:lvlText w:val=""/>
      <w:lvlJc w:val="left"/>
      <w:pPr>
        <w:ind w:left="840" w:hanging="420"/>
      </w:pPr>
      <w:rPr>
        <w:rFonts w:ascii="Wingdings" w:hAnsi="Wingdings" w:hint="default"/>
      </w:rPr>
    </w:lvl>
    <w:lvl w:ilvl="2" w:tplc="1E0CF456">
      <w:start w:val="1"/>
      <w:numFmt w:val="decimal"/>
      <w:lvlText w:val="%3."/>
      <w:lvlJc w:val="left"/>
      <w:pPr>
        <w:ind w:left="1200" w:hanging="360"/>
      </w:pPr>
      <w:rPr>
        <w:rFonts w:hint="default"/>
        <w:b w:val="0"/>
        <w:color w:val="FF0000"/>
      </w:rPr>
    </w:lvl>
    <w:lvl w:ilvl="3" w:tplc="721E42D6">
      <w:start w:val="1"/>
      <w:numFmt w:val="upperRoman"/>
      <w:lvlText w:val="%4."/>
      <w:lvlJc w:val="left"/>
      <w:pPr>
        <w:ind w:left="1980" w:hanging="720"/>
      </w:pPr>
      <w:rPr>
        <w:rFonts w:eastAsiaTheme="minorEastAsia" w:hint="default"/>
      </w:rPr>
    </w:lvl>
    <w:lvl w:ilvl="4" w:tplc="43E2981E">
      <w:numFmt w:val="bullet"/>
      <w:lvlText w:val="-"/>
      <w:lvlJc w:val="left"/>
      <w:pPr>
        <w:ind w:left="2040" w:hanging="360"/>
      </w:pPr>
      <w:rPr>
        <w:rFonts w:ascii="Arial" w:eastAsia="Times New Roman" w:hAnsi="Arial" w:cs="Arial" w:hint="default"/>
      </w:rPr>
    </w:lvl>
    <w:lvl w:ilvl="5" w:tplc="475ADE46">
      <w:start w:val="3"/>
      <w:numFmt w:val="decimal"/>
      <w:lvlText w:val="%6)"/>
      <w:lvlJc w:val="left"/>
      <w:pPr>
        <w:ind w:left="2460" w:hanging="360"/>
      </w:pPr>
      <w:rPr>
        <w:rFonts w:eastAsiaTheme="minorEastAsia"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2CFC0D75"/>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09F10CB"/>
    <w:multiLevelType w:val="multilevel"/>
    <w:tmpl w:val="DF7C4E16"/>
    <w:lvl w:ilvl="0">
      <w:start w:val="1"/>
      <w:numFmt w:val="decimal"/>
      <w:lvlText w:val="%1"/>
      <w:lvlJc w:val="left"/>
      <w:pPr>
        <w:tabs>
          <w:tab w:val="num" w:pos="432"/>
        </w:tabs>
        <w:ind w:left="432" w:hanging="432"/>
      </w:pPr>
      <w:rPr>
        <w:rFonts w:hint="default"/>
        <w:color w:val="021D49"/>
      </w:rPr>
    </w:lvl>
    <w:lvl w:ilvl="1">
      <w:start w:val="1"/>
      <w:numFmt w:val="decimal"/>
      <w:lvlText w:val="%1.%2"/>
      <w:lvlJc w:val="left"/>
      <w:pPr>
        <w:tabs>
          <w:tab w:val="num" w:pos="576"/>
        </w:tabs>
        <w:ind w:left="576" w:hanging="576"/>
      </w:pPr>
      <w:rPr>
        <w:rFonts w:ascii="Arial" w:hAnsi="Arial" w:hint="default"/>
        <w:b/>
        <w:i w:val="0"/>
        <w:color w:val="141414" w:themeColor="text1"/>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ascii="Arial" w:hAnsi="Arial" w:hint="default"/>
        <w:b w:val="0"/>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38479E1"/>
    <w:multiLevelType w:val="hybridMultilevel"/>
    <w:tmpl w:val="E93C446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91A57C8"/>
    <w:multiLevelType w:val="hybridMultilevel"/>
    <w:tmpl w:val="D0D29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2756BE"/>
    <w:multiLevelType w:val="hybridMultilevel"/>
    <w:tmpl w:val="F746EE5E"/>
    <w:lvl w:ilvl="0" w:tplc="3D02F2C8">
      <w:start w:val="1"/>
      <w:numFmt w:val="bullet"/>
      <w:lvlText w:val="-"/>
      <w:lvlJc w:val="left"/>
      <w:pPr>
        <w:ind w:left="4482" w:hanging="360"/>
      </w:pPr>
      <w:rPr>
        <w:rFonts w:ascii="MS Mincho" w:eastAsia="MS Mincho" w:hAnsi="MS Mincho" w:hint="eastAsia"/>
      </w:rPr>
    </w:lvl>
    <w:lvl w:ilvl="1" w:tplc="08090003">
      <w:start w:val="1"/>
      <w:numFmt w:val="bullet"/>
      <w:lvlText w:val="o"/>
      <w:lvlJc w:val="left"/>
      <w:pPr>
        <w:ind w:left="5202" w:hanging="360"/>
      </w:pPr>
      <w:rPr>
        <w:rFonts w:ascii="Courier New" w:hAnsi="Courier New" w:cs="Courier New" w:hint="default"/>
      </w:rPr>
    </w:lvl>
    <w:lvl w:ilvl="2" w:tplc="08090005" w:tentative="1">
      <w:start w:val="1"/>
      <w:numFmt w:val="bullet"/>
      <w:lvlText w:val=""/>
      <w:lvlJc w:val="left"/>
      <w:pPr>
        <w:ind w:left="5922" w:hanging="360"/>
      </w:pPr>
      <w:rPr>
        <w:rFonts w:ascii="Wingdings" w:hAnsi="Wingdings" w:hint="default"/>
      </w:rPr>
    </w:lvl>
    <w:lvl w:ilvl="3" w:tplc="08090001" w:tentative="1">
      <w:start w:val="1"/>
      <w:numFmt w:val="bullet"/>
      <w:lvlText w:val=""/>
      <w:lvlJc w:val="left"/>
      <w:pPr>
        <w:ind w:left="6642" w:hanging="360"/>
      </w:pPr>
      <w:rPr>
        <w:rFonts w:ascii="Symbol" w:hAnsi="Symbol" w:hint="default"/>
      </w:rPr>
    </w:lvl>
    <w:lvl w:ilvl="4" w:tplc="08090003" w:tentative="1">
      <w:start w:val="1"/>
      <w:numFmt w:val="bullet"/>
      <w:lvlText w:val="o"/>
      <w:lvlJc w:val="left"/>
      <w:pPr>
        <w:ind w:left="7362" w:hanging="360"/>
      </w:pPr>
      <w:rPr>
        <w:rFonts w:ascii="Courier New" w:hAnsi="Courier New" w:cs="Courier New" w:hint="default"/>
      </w:rPr>
    </w:lvl>
    <w:lvl w:ilvl="5" w:tplc="08090005" w:tentative="1">
      <w:start w:val="1"/>
      <w:numFmt w:val="bullet"/>
      <w:lvlText w:val=""/>
      <w:lvlJc w:val="left"/>
      <w:pPr>
        <w:ind w:left="8082" w:hanging="360"/>
      </w:pPr>
      <w:rPr>
        <w:rFonts w:ascii="Wingdings" w:hAnsi="Wingdings" w:hint="default"/>
      </w:rPr>
    </w:lvl>
    <w:lvl w:ilvl="6" w:tplc="08090001" w:tentative="1">
      <w:start w:val="1"/>
      <w:numFmt w:val="bullet"/>
      <w:lvlText w:val=""/>
      <w:lvlJc w:val="left"/>
      <w:pPr>
        <w:ind w:left="8802" w:hanging="360"/>
      </w:pPr>
      <w:rPr>
        <w:rFonts w:ascii="Symbol" w:hAnsi="Symbol" w:hint="default"/>
      </w:rPr>
    </w:lvl>
    <w:lvl w:ilvl="7" w:tplc="08090003" w:tentative="1">
      <w:start w:val="1"/>
      <w:numFmt w:val="bullet"/>
      <w:lvlText w:val="o"/>
      <w:lvlJc w:val="left"/>
      <w:pPr>
        <w:ind w:left="9522" w:hanging="360"/>
      </w:pPr>
      <w:rPr>
        <w:rFonts w:ascii="Courier New" w:hAnsi="Courier New" w:cs="Courier New" w:hint="default"/>
      </w:rPr>
    </w:lvl>
    <w:lvl w:ilvl="8" w:tplc="08090005" w:tentative="1">
      <w:start w:val="1"/>
      <w:numFmt w:val="bullet"/>
      <w:lvlText w:val=""/>
      <w:lvlJc w:val="left"/>
      <w:pPr>
        <w:ind w:left="10242" w:hanging="360"/>
      </w:pPr>
      <w:rPr>
        <w:rFonts w:ascii="Wingdings" w:hAnsi="Wingdings" w:hint="default"/>
      </w:rPr>
    </w:lvl>
  </w:abstractNum>
  <w:abstractNum w:abstractNumId="22" w15:restartNumberingAfterBreak="0">
    <w:nsid w:val="40EB4560"/>
    <w:multiLevelType w:val="multilevel"/>
    <w:tmpl w:val="A4C226F4"/>
    <w:lvl w:ilvl="0">
      <w:start w:val="1"/>
      <w:numFmt w:val="decimal"/>
      <w:lvlText w:val="%1"/>
      <w:lvlJc w:val="left"/>
      <w:pPr>
        <w:tabs>
          <w:tab w:val="num" w:pos="432"/>
        </w:tabs>
        <w:ind w:left="432" w:hanging="432"/>
      </w:pPr>
      <w:rPr>
        <w:rFonts w:hint="default"/>
        <w:color w:val="021D49"/>
      </w:rPr>
    </w:lvl>
    <w:lvl w:ilvl="1">
      <w:start w:val="1"/>
      <w:numFmt w:val="decimal"/>
      <w:pStyle w:val="Heading2"/>
      <w:lvlText w:val="%1.%2"/>
      <w:lvlJc w:val="left"/>
      <w:pPr>
        <w:tabs>
          <w:tab w:val="num" w:pos="576"/>
        </w:tabs>
        <w:ind w:left="576" w:hanging="576"/>
      </w:pPr>
      <w:rPr>
        <w:rFonts w:ascii="Arial" w:hAnsi="Arial" w:hint="default"/>
        <w:b/>
        <w:i w:val="0"/>
        <w:color w:val="141414" w:themeColor="text1"/>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val="0"/>
        <w:i w:val="0"/>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19B1125"/>
    <w:multiLevelType w:val="hybridMultilevel"/>
    <w:tmpl w:val="4680013A"/>
    <w:lvl w:ilvl="0" w:tplc="BAAA8852">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22D0BC7"/>
    <w:multiLevelType w:val="hybridMultilevel"/>
    <w:tmpl w:val="EB34AF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3171AC0"/>
    <w:multiLevelType w:val="hybridMultilevel"/>
    <w:tmpl w:val="C9B0054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457E2590"/>
    <w:multiLevelType w:val="hybridMultilevel"/>
    <w:tmpl w:val="E2F698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5A0493B"/>
    <w:multiLevelType w:val="hybridMultilevel"/>
    <w:tmpl w:val="0EFAC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62217E"/>
    <w:multiLevelType w:val="hybridMultilevel"/>
    <w:tmpl w:val="296A1EDA"/>
    <w:lvl w:ilvl="0" w:tplc="FFFFFFFF">
      <w:start w:val="1"/>
      <w:numFmt w:val="lowerRoman"/>
      <w:lvlText w:val="(%1)"/>
      <w:lvlJc w:val="left"/>
      <w:pPr>
        <w:ind w:left="907" w:hanging="47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150284"/>
    <w:multiLevelType w:val="hybridMultilevel"/>
    <w:tmpl w:val="56F6B2AC"/>
    <w:lvl w:ilvl="0" w:tplc="893A07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C674834"/>
    <w:multiLevelType w:val="hybridMultilevel"/>
    <w:tmpl w:val="76E6B19C"/>
    <w:lvl w:ilvl="0" w:tplc="2D9C1AAA">
      <w:start w:val="3"/>
      <w:numFmt w:val="bullet"/>
      <w:lvlText w:val="-"/>
      <w:lvlJc w:val="left"/>
      <w:pPr>
        <w:ind w:left="840" w:hanging="420"/>
      </w:pPr>
      <w:rPr>
        <w:rFonts w:ascii="Arial" w:eastAsia="MS PGothic" w:hAnsi="Arial" w:cs="Arial"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B">
      <w:start w:val="1"/>
      <w:numFmt w:val="bullet"/>
      <w:lvlText w:val=""/>
      <w:lvlJc w:val="left"/>
      <w:pPr>
        <w:ind w:left="2520" w:hanging="420"/>
      </w:pPr>
      <w:rPr>
        <w:rFonts w:ascii="Wingdings" w:hAnsi="Wingdings" w:hint="default"/>
      </w:rPr>
    </w:lvl>
    <w:lvl w:ilvl="5" w:tplc="0409000D">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B">
      <w:start w:val="1"/>
      <w:numFmt w:val="bullet"/>
      <w:lvlText w:val=""/>
      <w:lvlJc w:val="left"/>
      <w:pPr>
        <w:ind w:left="3780" w:hanging="420"/>
      </w:pPr>
      <w:rPr>
        <w:rFonts w:ascii="Wingdings" w:hAnsi="Wingdings" w:hint="default"/>
      </w:rPr>
    </w:lvl>
    <w:lvl w:ilvl="8" w:tplc="0409000D">
      <w:start w:val="1"/>
      <w:numFmt w:val="bullet"/>
      <w:lvlText w:val=""/>
      <w:lvlJc w:val="left"/>
      <w:pPr>
        <w:ind w:left="4200" w:hanging="420"/>
      </w:pPr>
      <w:rPr>
        <w:rFonts w:ascii="Wingdings" w:hAnsi="Wingdings" w:hint="default"/>
      </w:rPr>
    </w:lvl>
  </w:abstractNum>
  <w:abstractNum w:abstractNumId="31" w15:restartNumberingAfterBreak="0">
    <w:nsid w:val="58DD5EC6"/>
    <w:multiLevelType w:val="hybridMultilevel"/>
    <w:tmpl w:val="FFFFFFFF"/>
    <w:lvl w:ilvl="0" w:tplc="225219C2">
      <w:start w:val="1"/>
      <w:numFmt w:val="bullet"/>
      <w:lvlText w:val="·"/>
      <w:lvlJc w:val="left"/>
      <w:pPr>
        <w:ind w:left="720" w:hanging="360"/>
      </w:pPr>
      <w:rPr>
        <w:rFonts w:ascii="Symbol" w:hAnsi="Symbol" w:hint="default"/>
      </w:rPr>
    </w:lvl>
    <w:lvl w:ilvl="1" w:tplc="97B0A45A">
      <w:start w:val="1"/>
      <w:numFmt w:val="bullet"/>
      <w:lvlText w:val="o"/>
      <w:lvlJc w:val="left"/>
      <w:pPr>
        <w:ind w:left="1440" w:hanging="360"/>
      </w:pPr>
      <w:rPr>
        <w:rFonts w:ascii="Courier New" w:hAnsi="Courier New" w:hint="default"/>
      </w:rPr>
    </w:lvl>
    <w:lvl w:ilvl="2" w:tplc="93EC2DE6">
      <w:start w:val="1"/>
      <w:numFmt w:val="bullet"/>
      <w:lvlText w:val=""/>
      <w:lvlJc w:val="left"/>
      <w:pPr>
        <w:ind w:left="2160" w:hanging="360"/>
      </w:pPr>
      <w:rPr>
        <w:rFonts w:ascii="Wingdings" w:hAnsi="Wingdings" w:hint="default"/>
      </w:rPr>
    </w:lvl>
    <w:lvl w:ilvl="3" w:tplc="3B76AF9A">
      <w:start w:val="1"/>
      <w:numFmt w:val="bullet"/>
      <w:lvlText w:val=""/>
      <w:lvlJc w:val="left"/>
      <w:pPr>
        <w:ind w:left="2880" w:hanging="360"/>
      </w:pPr>
      <w:rPr>
        <w:rFonts w:ascii="Symbol" w:hAnsi="Symbol" w:hint="default"/>
      </w:rPr>
    </w:lvl>
    <w:lvl w:ilvl="4" w:tplc="53E4A3F4">
      <w:start w:val="1"/>
      <w:numFmt w:val="bullet"/>
      <w:lvlText w:val="o"/>
      <w:lvlJc w:val="left"/>
      <w:pPr>
        <w:ind w:left="3600" w:hanging="360"/>
      </w:pPr>
      <w:rPr>
        <w:rFonts w:ascii="Courier New" w:hAnsi="Courier New" w:hint="default"/>
      </w:rPr>
    </w:lvl>
    <w:lvl w:ilvl="5" w:tplc="4226F934">
      <w:start w:val="1"/>
      <w:numFmt w:val="bullet"/>
      <w:lvlText w:val=""/>
      <w:lvlJc w:val="left"/>
      <w:pPr>
        <w:ind w:left="4320" w:hanging="360"/>
      </w:pPr>
      <w:rPr>
        <w:rFonts w:ascii="Wingdings" w:hAnsi="Wingdings" w:hint="default"/>
      </w:rPr>
    </w:lvl>
    <w:lvl w:ilvl="6" w:tplc="FE0E1C20">
      <w:start w:val="1"/>
      <w:numFmt w:val="bullet"/>
      <w:lvlText w:val=""/>
      <w:lvlJc w:val="left"/>
      <w:pPr>
        <w:ind w:left="5040" w:hanging="360"/>
      </w:pPr>
      <w:rPr>
        <w:rFonts w:ascii="Symbol" w:hAnsi="Symbol" w:hint="default"/>
      </w:rPr>
    </w:lvl>
    <w:lvl w:ilvl="7" w:tplc="723E5862">
      <w:start w:val="1"/>
      <w:numFmt w:val="bullet"/>
      <w:lvlText w:val="o"/>
      <w:lvlJc w:val="left"/>
      <w:pPr>
        <w:ind w:left="5760" w:hanging="360"/>
      </w:pPr>
      <w:rPr>
        <w:rFonts w:ascii="Courier New" w:hAnsi="Courier New" w:hint="default"/>
      </w:rPr>
    </w:lvl>
    <w:lvl w:ilvl="8" w:tplc="FD8694BA">
      <w:start w:val="1"/>
      <w:numFmt w:val="bullet"/>
      <w:lvlText w:val=""/>
      <w:lvlJc w:val="left"/>
      <w:pPr>
        <w:ind w:left="6480" w:hanging="360"/>
      </w:pPr>
      <w:rPr>
        <w:rFonts w:ascii="Wingdings" w:hAnsi="Wingdings" w:hint="default"/>
      </w:rPr>
    </w:lvl>
  </w:abstractNum>
  <w:abstractNum w:abstractNumId="32" w15:restartNumberingAfterBreak="0">
    <w:nsid w:val="5A400D3E"/>
    <w:multiLevelType w:val="hybridMultilevel"/>
    <w:tmpl w:val="143ED8F6"/>
    <w:lvl w:ilvl="0" w:tplc="278A3E2A">
      <w:start w:val="1"/>
      <w:numFmt w:val="bullet"/>
      <w:pStyle w:val="Bullet"/>
      <w:lvlText w:val="■"/>
      <w:lvlJc w:val="left"/>
      <w:pPr>
        <w:ind w:left="720" w:hanging="360"/>
      </w:pPr>
      <w:rPr>
        <w:rFonts w:ascii="Arial" w:hAnsi="Arial" w:hint="default"/>
        <w:color w:val="142068" w:themeColor="text2"/>
      </w:rPr>
    </w:lvl>
    <w:lvl w:ilvl="1" w:tplc="9B687938"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8A3EC6"/>
    <w:multiLevelType w:val="hybridMultilevel"/>
    <w:tmpl w:val="296A1EDA"/>
    <w:lvl w:ilvl="0" w:tplc="FFFFFFFF">
      <w:start w:val="1"/>
      <w:numFmt w:val="lowerRoman"/>
      <w:lvlText w:val="(%1)"/>
      <w:lvlJc w:val="left"/>
      <w:pPr>
        <w:ind w:left="907" w:hanging="47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C7232D"/>
    <w:multiLevelType w:val="hybridMultilevel"/>
    <w:tmpl w:val="3ACCFB1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68ED0B55"/>
    <w:multiLevelType w:val="hybridMultilevel"/>
    <w:tmpl w:val="D3F88078"/>
    <w:lvl w:ilvl="0" w:tplc="15B4F5E8">
      <w:start w:val="1"/>
      <w:numFmt w:val="lowerRoman"/>
      <w:lvlText w:val="(%1)"/>
      <w:lvlJc w:val="left"/>
      <w:pPr>
        <w:ind w:left="907" w:hanging="476"/>
      </w:pPr>
      <w:rPr>
        <w:rFonts w:hint="default"/>
        <w:color w:val="auto"/>
      </w:rPr>
    </w:lvl>
    <w:lvl w:ilvl="1" w:tplc="08090003" w:tentative="1">
      <w:start w:val="1"/>
      <w:numFmt w:val="lowerLetter"/>
      <w:lvlText w:val="%2."/>
      <w:lvlJc w:val="left"/>
      <w:pPr>
        <w:ind w:left="1440" w:hanging="360"/>
      </w:pPr>
    </w:lvl>
    <w:lvl w:ilvl="2" w:tplc="08090005" w:tentative="1">
      <w:start w:val="1"/>
      <w:numFmt w:val="lowerRoman"/>
      <w:lvlText w:val="%3."/>
      <w:lvlJc w:val="right"/>
      <w:pPr>
        <w:ind w:left="2160" w:hanging="180"/>
      </w:pPr>
    </w:lvl>
    <w:lvl w:ilvl="3" w:tplc="08090001" w:tentative="1">
      <w:start w:val="1"/>
      <w:numFmt w:val="decimal"/>
      <w:lvlText w:val="%4."/>
      <w:lvlJc w:val="left"/>
      <w:pPr>
        <w:ind w:left="2880" w:hanging="360"/>
      </w:pPr>
    </w:lvl>
    <w:lvl w:ilvl="4" w:tplc="08090003" w:tentative="1">
      <w:start w:val="1"/>
      <w:numFmt w:val="lowerLetter"/>
      <w:lvlText w:val="%5."/>
      <w:lvlJc w:val="left"/>
      <w:pPr>
        <w:ind w:left="3600" w:hanging="360"/>
      </w:pPr>
    </w:lvl>
    <w:lvl w:ilvl="5" w:tplc="08090005" w:tentative="1">
      <w:start w:val="1"/>
      <w:numFmt w:val="lowerRoman"/>
      <w:lvlText w:val="%6."/>
      <w:lvlJc w:val="right"/>
      <w:pPr>
        <w:ind w:left="4320" w:hanging="180"/>
      </w:pPr>
    </w:lvl>
    <w:lvl w:ilvl="6" w:tplc="08090001" w:tentative="1">
      <w:start w:val="1"/>
      <w:numFmt w:val="decimal"/>
      <w:lvlText w:val="%7."/>
      <w:lvlJc w:val="left"/>
      <w:pPr>
        <w:ind w:left="5040" w:hanging="360"/>
      </w:pPr>
    </w:lvl>
    <w:lvl w:ilvl="7" w:tplc="08090003" w:tentative="1">
      <w:start w:val="1"/>
      <w:numFmt w:val="lowerLetter"/>
      <w:lvlText w:val="%8."/>
      <w:lvlJc w:val="left"/>
      <w:pPr>
        <w:ind w:left="5760" w:hanging="360"/>
      </w:pPr>
    </w:lvl>
    <w:lvl w:ilvl="8" w:tplc="08090005" w:tentative="1">
      <w:start w:val="1"/>
      <w:numFmt w:val="lowerRoman"/>
      <w:lvlText w:val="%9."/>
      <w:lvlJc w:val="right"/>
      <w:pPr>
        <w:ind w:left="6480" w:hanging="180"/>
      </w:pPr>
    </w:lvl>
  </w:abstractNum>
  <w:abstractNum w:abstractNumId="36" w15:restartNumberingAfterBreak="0">
    <w:nsid w:val="6C1527E8"/>
    <w:multiLevelType w:val="hybridMultilevel"/>
    <w:tmpl w:val="7E90CD30"/>
    <w:lvl w:ilvl="0" w:tplc="5524C418">
      <w:start w:val="46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5941C9"/>
    <w:multiLevelType w:val="hybridMultilevel"/>
    <w:tmpl w:val="E2240D8A"/>
    <w:lvl w:ilvl="0" w:tplc="0809000B">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5B7A32"/>
    <w:multiLevelType w:val="hybridMultilevel"/>
    <w:tmpl w:val="684477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07F0D5D"/>
    <w:multiLevelType w:val="hybridMultilevel"/>
    <w:tmpl w:val="DF4E386A"/>
    <w:lvl w:ilvl="0" w:tplc="0B38CE32">
      <w:start w:val="1"/>
      <w:numFmt w:val="decimal"/>
      <w:lvlText w:val="%1)"/>
      <w:lvlJc w:val="left"/>
      <w:pPr>
        <w:ind w:left="360" w:hanging="360"/>
      </w:pPr>
      <w:rPr>
        <w:rFonts w:cs="Arial" w:hint="default"/>
        <w: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1AB0D83"/>
    <w:multiLevelType w:val="hybridMultilevel"/>
    <w:tmpl w:val="F8403FC2"/>
    <w:lvl w:ilvl="0" w:tplc="72AEF9F8">
      <w:start w:val="1"/>
      <w:numFmt w:val="bullet"/>
      <w:lvlText w:val="•"/>
      <w:lvlJc w:val="left"/>
      <w:pPr>
        <w:tabs>
          <w:tab w:val="num" w:pos="720"/>
        </w:tabs>
        <w:ind w:left="720" w:hanging="360"/>
      </w:pPr>
      <w:rPr>
        <w:rFonts w:ascii="Arial" w:hAnsi="Arial" w:hint="default"/>
      </w:rPr>
    </w:lvl>
    <w:lvl w:ilvl="1" w:tplc="5AAC14E4" w:tentative="1">
      <w:start w:val="1"/>
      <w:numFmt w:val="bullet"/>
      <w:lvlText w:val="•"/>
      <w:lvlJc w:val="left"/>
      <w:pPr>
        <w:tabs>
          <w:tab w:val="num" w:pos="1440"/>
        </w:tabs>
        <w:ind w:left="1440" w:hanging="360"/>
      </w:pPr>
      <w:rPr>
        <w:rFonts w:ascii="Arial" w:hAnsi="Arial" w:hint="default"/>
      </w:rPr>
    </w:lvl>
    <w:lvl w:ilvl="2" w:tplc="C60C4D38" w:tentative="1">
      <w:start w:val="1"/>
      <w:numFmt w:val="bullet"/>
      <w:lvlText w:val="•"/>
      <w:lvlJc w:val="left"/>
      <w:pPr>
        <w:tabs>
          <w:tab w:val="num" w:pos="2160"/>
        </w:tabs>
        <w:ind w:left="2160" w:hanging="360"/>
      </w:pPr>
      <w:rPr>
        <w:rFonts w:ascii="Arial" w:hAnsi="Arial" w:hint="default"/>
      </w:rPr>
    </w:lvl>
    <w:lvl w:ilvl="3" w:tplc="D9065568" w:tentative="1">
      <w:start w:val="1"/>
      <w:numFmt w:val="bullet"/>
      <w:lvlText w:val="•"/>
      <w:lvlJc w:val="left"/>
      <w:pPr>
        <w:tabs>
          <w:tab w:val="num" w:pos="2880"/>
        </w:tabs>
        <w:ind w:left="2880" w:hanging="360"/>
      </w:pPr>
      <w:rPr>
        <w:rFonts w:ascii="Arial" w:hAnsi="Arial" w:hint="default"/>
      </w:rPr>
    </w:lvl>
    <w:lvl w:ilvl="4" w:tplc="0E66D38E" w:tentative="1">
      <w:start w:val="1"/>
      <w:numFmt w:val="bullet"/>
      <w:lvlText w:val="•"/>
      <w:lvlJc w:val="left"/>
      <w:pPr>
        <w:tabs>
          <w:tab w:val="num" w:pos="3600"/>
        </w:tabs>
        <w:ind w:left="3600" w:hanging="360"/>
      </w:pPr>
      <w:rPr>
        <w:rFonts w:ascii="Arial" w:hAnsi="Arial" w:hint="default"/>
      </w:rPr>
    </w:lvl>
    <w:lvl w:ilvl="5" w:tplc="9E524406" w:tentative="1">
      <w:start w:val="1"/>
      <w:numFmt w:val="bullet"/>
      <w:lvlText w:val="•"/>
      <w:lvlJc w:val="left"/>
      <w:pPr>
        <w:tabs>
          <w:tab w:val="num" w:pos="4320"/>
        </w:tabs>
        <w:ind w:left="4320" w:hanging="360"/>
      </w:pPr>
      <w:rPr>
        <w:rFonts w:ascii="Arial" w:hAnsi="Arial" w:hint="default"/>
      </w:rPr>
    </w:lvl>
    <w:lvl w:ilvl="6" w:tplc="F4A64C54" w:tentative="1">
      <w:start w:val="1"/>
      <w:numFmt w:val="bullet"/>
      <w:lvlText w:val="•"/>
      <w:lvlJc w:val="left"/>
      <w:pPr>
        <w:tabs>
          <w:tab w:val="num" w:pos="5040"/>
        </w:tabs>
        <w:ind w:left="5040" w:hanging="360"/>
      </w:pPr>
      <w:rPr>
        <w:rFonts w:ascii="Arial" w:hAnsi="Arial" w:hint="default"/>
      </w:rPr>
    </w:lvl>
    <w:lvl w:ilvl="7" w:tplc="94806A96" w:tentative="1">
      <w:start w:val="1"/>
      <w:numFmt w:val="bullet"/>
      <w:lvlText w:val="•"/>
      <w:lvlJc w:val="left"/>
      <w:pPr>
        <w:tabs>
          <w:tab w:val="num" w:pos="5760"/>
        </w:tabs>
        <w:ind w:left="5760" w:hanging="360"/>
      </w:pPr>
      <w:rPr>
        <w:rFonts w:ascii="Arial" w:hAnsi="Arial" w:hint="default"/>
      </w:rPr>
    </w:lvl>
    <w:lvl w:ilvl="8" w:tplc="6946122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3FE2660"/>
    <w:multiLevelType w:val="hybridMultilevel"/>
    <w:tmpl w:val="4A3C31E0"/>
    <w:lvl w:ilvl="0" w:tplc="0809000B">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4856CC1"/>
    <w:multiLevelType w:val="hybridMultilevel"/>
    <w:tmpl w:val="D95089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5CB4656"/>
    <w:multiLevelType w:val="hybridMultilevel"/>
    <w:tmpl w:val="214CDD1C"/>
    <w:lvl w:ilvl="0" w:tplc="7640DE0E">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4" w15:restartNumberingAfterBreak="0">
    <w:nsid w:val="76D80EB9"/>
    <w:multiLevelType w:val="hybridMultilevel"/>
    <w:tmpl w:val="296A1EDA"/>
    <w:lvl w:ilvl="0" w:tplc="C57823EA">
      <w:start w:val="1"/>
      <w:numFmt w:val="lowerRoman"/>
      <w:lvlText w:val="(%1)"/>
      <w:lvlJc w:val="left"/>
      <w:pPr>
        <w:ind w:left="476" w:hanging="476"/>
      </w:pPr>
      <w:rPr>
        <w:rFonts w:hint="default"/>
      </w:rPr>
    </w:lvl>
    <w:lvl w:ilvl="1" w:tplc="08090003" w:tentative="1">
      <w:start w:val="1"/>
      <w:numFmt w:val="lowerLetter"/>
      <w:lvlText w:val="%2."/>
      <w:lvlJc w:val="left"/>
      <w:pPr>
        <w:ind w:left="1009" w:hanging="360"/>
      </w:pPr>
    </w:lvl>
    <w:lvl w:ilvl="2" w:tplc="08090005" w:tentative="1">
      <w:start w:val="1"/>
      <w:numFmt w:val="lowerRoman"/>
      <w:lvlText w:val="%3."/>
      <w:lvlJc w:val="right"/>
      <w:pPr>
        <w:ind w:left="1729" w:hanging="180"/>
      </w:pPr>
    </w:lvl>
    <w:lvl w:ilvl="3" w:tplc="08090001" w:tentative="1">
      <w:start w:val="1"/>
      <w:numFmt w:val="decimal"/>
      <w:lvlText w:val="%4."/>
      <w:lvlJc w:val="left"/>
      <w:pPr>
        <w:ind w:left="2449" w:hanging="360"/>
      </w:pPr>
    </w:lvl>
    <w:lvl w:ilvl="4" w:tplc="08090003" w:tentative="1">
      <w:start w:val="1"/>
      <w:numFmt w:val="lowerLetter"/>
      <w:lvlText w:val="%5."/>
      <w:lvlJc w:val="left"/>
      <w:pPr>
        <w:ind w:left="3169" w:hanging="360"/>
      </w:pPr>
    </w:lvl>
    <w:lvl w:ilvl="5" w:tplc="08090005" w:tentative="1">
      <w:start w:val="1"/>
      <w:numFmt w:val="lowerRoman"/>
      <w:lvlText w:val="%6."/>
      <w:lvlJc w:val="right"/>
      <w:pPr>
        <w:ind w:left="3889" w:hanging="180"/>
      </w:pPr>
    </w:lvl>
    <w:lvl w:ilvl="6" w:tplc="08090001" w:tentative="1">
      <w:start w:val="1"/>
      <w:numFmt w:val="decimal"/>
      <w:lvlText w:val="%7."/>
      <w:lvlJc w:val="left"/>
      <w:pPr>
        <w:ind w:left="4609" w:hanging="360"/>
      </w:pPr>
    </w:lvl>
    <w:lvl w:ilvl="7" w:tplc="08090003" w:tentative="1">
      <w:start w:val="1"/>
      <w:numFmt w:val="lowerLetter"/>
      <w:lvlText w:val="%8."/>
      <w:lvlJc w:val="left"/>
      <w:pPr>
        <w:ind w:left="5329" w:hanging="360"/>
      </w:pPr>
    </w:lvl>
    <w:lvl w:ilvl="8" w:tplc="08090005" w:tentative="1">
      <w:start w:val="1"/>
      <w:numFmt w:val="lowerRoman"/>
      <w:lvlText w:val="%9."/>
      <w:lvlJc w:val="right"/>
      <w:pPr>
        <w:ind w:left="6049" w:hanging="180"/>
      </w:pPr>
    </w:lvl>
  </w:abstractNum>
  <w:abstractNum w:abstractNumId="45" w15:restartNumberingAfterBreak="0">
    <w:nsid w:val="77A70613"/>
    <w:multiLevelType w:val="hybridMultilevel"/>
    <w:tmpl w:val="689CB8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C760C41"/>
    <w:multiLevelType w:val="hybridMultilevel"/>
    <w:tmpl w:val="7B3C4BA6"/>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EC17A40"/>
    <w:multiLevelType w:val="hybridMultilevel"/>
    <w:tmpl w:val="565A2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75526086">
    <w:abstractNumId w:val="31"/>
  </w:num>
  <w:num w:numId="2" w16cid:durableId="1351419272">
    <w:abstractNumId w:val="22"/>
  </w:num>
  <w:num w:numId="3" w16cid:durableId="1856648492">
    <w:abstractNumId w:val="10"/>
  </w:num>
  <w:num w:numId="4" w16cid:durableId="295255752">
    <w:abstractNumId w:val="37"/>
  </w:num>
  <w:num w:numId="5" w16cid:durableId="1312056816">
    <w:abstractNumId w:val="44"/>
  </w:num>
  <w:num w:numId="6" w16cid:durableId="1979021970">
    <w:abstractNumId w:val="41"/>
  </w:num>
  <w:num w:numId="7" w16cid:durableId="135533566">
    <w:abstractNumId w:val="5"/>
  </w:num>
  <w:num w:numId="8" w16cid:durableId="897785906">
    <w:abstractNumId w:val="0"/>
  </w:num>
  <w:num w:numId="9" w16cid:durableId="1550192243">
    <w:abstractNumId w:val="20"/>
  </w:num>
  <w:num w:numId="10" w16cid:durableId="1917931031">
    <w:abstractNumId w:val="35"/>
  </w:num>
  <w:num w:numId="11" w16cid:durableId="178083556">
    <w:abstractNumId w:val="14"/>
  </w:num>
  <w:num w:numId="12" w16cid:durableId="516698931">
    <w:abstractNumId w:val="26"/>
  </w:num>
  <w:num w:numId="13" w16cid:durableId="1723097814">
    <w:abstractNumId w:val="4"/>
  </w:num>
  <w:num w:numId="14" w16cid:durableId="2075883815">
    <w:abstractNumId w:val="38"/>
  </w:num>
  <w:num w:numId="15" w16cid:durableId="290946241">
    <w:abstractNumId w:val="45"/>
  </w:num>
  <w:num w:numId="16" w16cid:durableId="1364938228">
    <w:abstractNumId w:val="25"/>
  </w:num>
  <w:num w:numId="17" w16cid:durableId="1323005418">
    <w:abstractNumId w:val="46"/>
  </w:num>
  <w:num w:numId="18" w16cid:durableId="1422751798">
    <w:abstractNumId w:val="1"/>
  </w:num>
  <w:num w:numId="19" w16cid:durableId="225531265">
    <w:abstractNumId w:val="8"/>
  </w:num>
  <w:num w:numId="20" w16cid:durableId="12196152">
    <w:abstractNumId w:val="3"/>
  </w:num>
  <w:num w:numId="21" w16cid:durableId="1100566559">
    <w:abstractNumId w:val="24"/>
  </w:num>
  <w:num w:numId="22" w16cid:durableId="103042773">
    <w:abstractNumId w:val="27"/>
  </w:num>
  <w:num w:numId="23" w16cid:durableId="79572751">
    <w:abstractNumId w:val="18"/>
  </w:num>
  <w:num w:numId="24" w16cid:durableId="2134516770">
    <w:abstractNumId w:val="22"/>
  </w:num>
  <w:num w:numId="25" w16cid:durableId="1381979845">
    <w:abstractNumId w:val="8"/>
  </w:num>
  <w:num w:numId="26" w16cid:durableId="25119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37834429">
    <w:abstractNumId w:val="17"/>
  </w:num>
  <w:num w:numId="28" w16cid:durableId="1649357057">
    <w:abstractNumId w:val="22"/>
  </w:num>
  <w:num w:numId="29" w16cid:durableId="619340516">
    <w:abstractNumId w:val="7"/>
  </w:num>
  <w:num w:numId="30" w16cid:durableId="466707922">
    <w:abstractNumId w:val="12"/>
  </w:num>
  <w:num w:numId="31" w16cid:durableId="678510587">
    <w:abstractNumId w:val="29"/>
  </w:num>
  <w:num w:numId="32" w16cid:durableId="1031568339">
    <w:abstractNumId w:val="23"/>
  </w:num>
  <w:num w:numId="33" w16cid:durableId="440418572">
    <w:abstractNumId w:val="47"/>
  </w:num>
  <w:num w:numId="34" w16cid:durableId="617612878">
    <w:abstractNumId w:val="6"/>
  </w:num>
  <w:num w:numId="35" w16cid:durableId="1899894308">
    <w:abstractNumId w:val="36"/>
  </w:num>
  <w:num w:numId="36" w16cid:durableId="1986935048">
    <w:abstractNumId w:val="9"/>
  </w:num>
  <w:num w:numId="37" w16cid:durableId="1584142332">
    <w:abstractNumId w:val="39"/>
  </w:num>
  <w:num w:numId="38" w16cid:durableId="1927765925">
    <w:abstractNumId w:val="30"/>
  </w:num>
  <w:num w:numId="39" w16cid:durableId="123155542">
    <w:abstractNumId w:val="21"/>
  </w:num>
  <w:num w:numId="40" w16cid:durableId="2109307909">
    <w:abstractNumId w:val="2"/>
  </w:num>
  <w:num w:numId="41" w16cid:durableId="20714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7017448">
    <w:abstractNumId w:val="13"/>
  </w:num>
  <w:num w:numId="43" w16cid:durableId="5643334">
    <w:abstractNumId w:val="19"/>
  </w:num>
  <w:num w:numId="44" w16cid:durableId="1847793128">
    <w:abstractNumId w:val="16"/>
    <w:lvlOverride w:ilvl="0"/>
    <w:lvlOverride w:ilvl="1"/>
    <w:lvlOverride w:ilvl="2">
      <w:startOverride w:val="1"/>
    </w:lvlOverride>
    <w:lvlOverride w:ilvl="3">
      <w:startOverride w:val="1"/>
    </w:lvlOverride>
    <w:lvlOverride w:ilvl="4"/>
    <w:lvlOverride w:ilvl="5">
      <w:startOverride w:val="3"/>
    </w:lvlOverride>
    <w:lvlOverride w:ilvl="6"/>
    <w:lvlOverride w:ilvl="7"/>
    <w:lvlOverride w:ilvl="8"/>
  </w:num>
  <w:num w:numId="45" w16cid:durableId="120534465">
    <w:abstractNumId w:val="43"/>
  </w:num>
  <w:num w:numId="46" w16cid:durableId="923998795">
    <w:abstractNumId w:val="34"/>
  </w:num>
  <w:num w:numId="47" w16cid:durableId="832110751">
    <w:abstractNumId w:val="42"/>
  </w:num>
  <w:num w:numId="48" w16cid:durableId="1927641520">
    <w:abstractNumId w:val="15"/>
  </w:num>
  <w:num w:numId="49" w16cid:durableId="809444314">
    <w:abstractNumId w:val="33"/>
  </w:num>
  <w:num w:numId="50" w16cid:durableId="400710554">
    <w:abstractNumId w:val="11"/>
  </w:num>
  <w:num w:numId="51" w16cid:durableId="614596844">
    <w:abstractNumId w:val="32"/>
  </w:num>
  <w:num w:numId="52" w16cid:durableId="1544710560">
    <w:abstractNumId w:val="28"/>
  </w:num>
  <w:num w:numId="53" w16cid:durableId="210849173">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l Johnson">
    <w15:presenceInfo w15:providerId="AD" w15:userId="S::will.johnson@savillsim.com::09d403ba-a463-4a6e-a0c6-28bd8964d0e0"/>
  </w15:person>
  <w15:person w15:author="Roderic Curtis">
    <w15:presenceInfo w15:providerId="AD" w15:userId="S::roderic.curtis@savillsim.com::34fe0241-af9a-421b-a6f3-c5177e6c6845"/>
  </w15:person>
  <w15:person w15:author="Roberto Tella">
    <w15:presenceInfo w15:providerId="AD" w15:userId="S::roberto.tella@savillsim.com::3e4e4239-b649-457b-9c94-63e12394c57d"/>
  </w15:person>
  <w15:person w15:author="Guy Sainsbury">
    <w15:presenceInfo w15:providerId="AD" w15:userId="S::guy.sainsbury@savillsim.com::6d6d0b89-1111-4d88-a65b-c24bf426def9"/>
  </w15:person>
  <w15:person w15:author="Fred Gill">
    <w15:presenceInfo w15:providerId="AD" w15:userId="S::fred.gill@savillsim.com::c7266843-89c2-43a7-b055-4449050e26aa"/>
  </w15:person>
  <w15:person w15:author="Ken Shimamura">
    <w15:presenceInfo w15:providerId="AD" w15:userId="S::ken.shimamura@savillsim.com::060c7ad6-b2e5-439b-aa37-0b80b2e06e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720"/>
  <w:hyphenationZone w:val="425"/>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616"/>
    <w:rsid w:val="0000012D"/>
    <w:rsid w:val="00000485"/>
    <w:rsid w:val="00000A08"/>
    <w:rsid w:val="00001249"/>
    <w:rsid w:val="0000142C"/>
    <w:rsid w:val="0000213F"/>
    <w:rsid w:val="00002EFD"/>
    <w:rsid w:val="00002FAB"/>
    <w:rsid w:val="00004338"/>
    <w:rsid w:val="00004ADB"/>
    <w:rsid w:val="00005303"/>
    <w:rsid w:val="0000577C"/>
    <w:rsid w:val="000058DC"/>
    <w:rsid w:val="000058DE"/>
    <w:rsid w:val="00005BF3"/>
    <w:rsid w:val="00005CC1"/>
    <w:rsid w:val="00005EC9"/>
    <w:rsid w:val="00005F53"/>
    <w:rsid w:val="0000624D"/>
    <w:rsid w:val="000062C9"/>
    <w:rsid w:val="00007203"/>
    <w:rsid w:val="00010060"/>
    <w:rsid w:val="00011BEB"/>
    <w:rsid w:val="00012415"/>
    <w:rsid w:val="00012D13"/>
    <w:rsid w:val="000136F6"/>
    <w:rsid w:val="000138D4"/>
    <w:rsid w:val="0001416A"/>
    <w:rsid w:val="000141D4"/>
    <w:rsid w:val="0001459A"/>
    <w:rsid w:val="00014FF7"/>
    <w:rsid w:val="000150A7"/>
    <w:rsid w:val="000151E7"/>
    <w:rsid w:val="000156E4"/>
    <w:rsid w:val="00015ACD"/>
    <w:rsid w:val="00015BF1"/>
    <w:rsid w:val="00016C55"/>
    <w:rsid w:val="00017451"/>
    <w:rsid w:val="000178B4"/>
    <w:rsid w:val="000179A5"/>
    <w:rsid w:val="00020F19"/>
    <w:rsid w:val="00020FA1"/>
    <w:rsid w:val="00021150"/>
    <w:rsid w:val="00021992"/>
    <w:rsid w:val="00021A7D"/>
    <w:rsid w:val="0002242A"/>
    <w:rsid w:val="000225AB"/>
    <w:rsid w:val="0002368E"/>
    <w:rsid w:val="00023873"/>
    <w:rsid w:val="000245BB"/>
    <w:rsid w:val="00024961"/>
    <w:rsid w:val="00025466"/>
    <w:rsid w:val="000254A6"/>
    <w:rsid w:val="000268B9"/>
    <w:rsid w:val="00026B78"/>
    <w:rsid w:val="00026FAF"/>
    <w:rsid w:val="00027B00"/>
    <w:rsid w:val="00027B07"/>
    <w:rsid w:val="000304F8"/>
    <w:rsid w:val="000306B0"/>
    <w:rsid w:val="00031791"/>
    <w:rsid w:val="000317F7"/>
    <w:rsid w:val="00031B72"/>
    <w:rsid w:val="000329E1"/>
    <w:rsid w:val="000336C0"/>
    <w:rsid w:val="00033D0C"/>
    <w:rsid w:val="00033F39"/>
    <w:rsid w:val="00033F60"/>
    <w:rsid w:val="00034D69"/>
    <w:rsid w:val="00035758"/>
    <w:rsid w:val="00035A0E"/>
    <w:rsid w:val="000362A2"/>
    <w:rsid w:val="000364BB"/>
    <w:rsid w:val="0003765B"/>
    <w:rsid w:val="00037FD8"/>
    <w:rsid w:val="000406DA"/>
    <w:rsid w:val="00041398"/>
    <w:rsid w:val="000416FB"/>
    <w:rsid w:val="0004176A"/>
    <w:rsid w:val="00042A4F"/>
    <w:rsid w:val="000436FF"/>
    <w:rsid w:val="00043977"/>
    <w:rsid w:val="000440F7"/>
    <w:rsid w:val="000444BC"/>
    <w:rsid w:val="000448E0"/>
    <w:rsid w:val="00044C13"/>
    <w:rsid w:val="00044F0B"/>
    <w:rsid w:val="0004506C"/>
    <w:rsid w:val="0004546D"/>
    <w:rsid w:val="00045D52"/>
    <w:rsid w:val="000461F9"/>
    <w:rsid w:val="00046353"/>
    <w:rsid w:val="00046373"/>
    <w:rsid w:val="00046641"/>
    <w:rsid w:val="00046A98"/>
    <w:rsid w:val="000471FD"/>
    <w:rsid w:val="00047464"/>
    <w:rsid w:val="0004783F"/>
    <w:rsid w:val="0005045A"/>
    <w:rsid w:val="00050A43"/>
    <w:rsid w:val="0005140D"/>
    <w:rsid w:val="00051614"/>
    <w:rsid w:val="000516D4"/>
    <w:rsid w:val="000519B1"/>
    <w:rsid w:val="00052C8C"/>
    <w:rsid w:val="00053C4D"/>
    <w:rsid w:val="00053F3E"/>
    <w:rsid w:val="00055499"/>
    <w:rsid w:val="00056542"/>
    <w:rsid w:val="00056C7C"/>
    <w:rsid w:val="00056DF0"/>
    <w:rsid w:val="000578BA"/>
    <w:rsid w:val="00061038"/>
    <w:rsid w:val="000610AA"/>
    <w:rsid w:val="0006159C"/>
    <w:rsid w:val="0006274A"/>
    <w:rsid w:val="00063068"/>
    <w:rsid w:val="00063758"/>
    <w:rsid w:val="00063DF3"/>
    <w:rsid w:val="000640BF"/>
    <w:rsid w:val="0006417F"/>
    <w:rsid w:val="000646AF"/>
    <w:rsid w:val="00064922"/>
    <w:rsid w:val="00064A08"/>
    <w:rsid w:val="00065314"/>
    <w:rsid w:val="00065356"/>
    <w:rsid w:val="000654B7"/>
    <w:rsid w:val="00065F8D"/>
    <w:rsid w:val="0006653C"/>
    <w:rsid w:val="00066C89"/>
    <w:rsid w:val="00067495"/>
    <w:rsid w:val="00067A06"/>
    <w:rsid w:val="00067EBD"/>
    <w:rsid w:val="00070424"/>
    <w:rsid w:val="0007138F"/>
    <w:rsid w:val="00071659"/>
    <w:rsid w:val="00071C5A"/>
    <w:rsid w:val="0007202E"/>
    <w:rsid w:val="00072FB6"/>
    <w:rsid w:val="000730B6"/>
    <w:rsid w:val="00073AD1"/>
    <w:rsid w:val="00073F8F"/>
    <w:rsid w:val="000748A9"/>
    <w:rsid w:val="000748FF"/>
    <w:rsid w:val="00074B6E"/>
    <w:rsid w:val="000753F3"/>
    <w:rsid w:val="000754C3"/>
    <w:rsid w:val="0007643B"/>
    <w:rsid w:val="00076C0B"/>
    <w:rsid w:val="00076FFE"/>
    <w:rsid w:val="00077290"/>
    <w:rsid w:val="000778AC"/>
    <w:rsid w:val="00077D2F"/>
    <w:rsid w:val="00077FA4"/>
    <w:rsid w:val="00080571"/>
    <w:rsid w:val="00080C30"/>
    <w:rsid w:val="0008133B"/>
    <w:rsid w:val="0008153A"/>
    <w:rsid w:val="00081BA9"/>
    <w:rsid w:val="00081E0D"/>
    <w:rsid w:val="0008258C"/>
    <w:rsid w:val="0008339A"/>
    <w:rsid w:val="00084493"/>
    <w:rsid w:val="00084BBD"/>
    <w:rsid w:val="000850F3"/>
    <w:rsid w:val="000863FE"/>
    <w:rsid w:val="0008710A"/>
    <w:rsid w:val="000871AA"/>
    <w:rsid w:val="00087DCC"/>
    <w:rsid w:val="0009137B"/>
    <w:rsid w:val="000921BB"/>
    <w:rsid w:val="0009317C"/>
    <w:rsid w:val="000931B4"/>
    <w:rsid w:val="000936B4"/>
    <w:rsid w:val="000936CD"/>
    <w:rsid w:val="0009397A"/>
    <w:rsid w:val="0009481B"/>
    <w:rsid w:val="000951ED"/>
    <w:rsid w:val="00095969"/>
    <w:rsid w:val="00095C9C"/>
    <w:rsid w:val="00096292"/>
    <w:rsid w:val="00096789"/>
    <w:rsid w:val="00096B47"/>
    <w:rsid w:val="00096B51"/>
    <w:rsid w:val="000974B8"/>
    <w:rsid w:val="000976EC"/>
    <w:rsid w:val="000A112F"/>
    <w:rsid w:val="000A280B"/>
    <w:rsid w:val="000A3008"/>
    <w:rsid w:val="000A324A"/>
    <w:rsid w:val="000A34D5"/>
    <w:rsid w:val="000A369E"/>
    <w:rsid w:val="000A3712"/>
    <w:rsid w:val="000A40D1"/>
    <w:rsid w:val="000A42D1"/>
    <w:rsid w:val="000A57A0"/>
    <w:rsid w:val="000A5A90"/>
    <w:rsid w:val="000A6109"/>
    <w:rsid w:val="000A6537"/>
    <w:rsid w:val="000A6C9B"/>
    <w:rsid w:val="000A70DD"/>
    <w:rsid w:val="000A73BE"/>
    <w:rsid w:val="000B0599"/>
    <w:rsid w:val="000B0ABA"/>
    <w:rsid w:val="000B1A53"/>
    <w:rsid w:val="000B20DF"/>
    <w:rsid w:val="000B339E"/>
    <w:rsid w:val="000B37E4"/>
    <w:rsid w:val="000B4486"/>
    <w:rsid w:val="000B48DA"/>
    <w:rsid w:val="000B4D75"/>
    <w:rsid w:val="000B5020"/>
    <w:rsid w:val="000B5C9B"/>
    <w:rsid w:val="000B6868"/>
    <w:rsid w:val="000B6C13"/>
    <w:rsid w:val="000C02B0"/>
    <w:rsid w:val="000C07C9"/>
    <w:rsid w:val="000C07D7"/>
    <w:rsid w:val="000C0FC4"/>
    <w:rsid w:val="000C20AE"/>
    <w:rsid w:val="000C216D"/>
    <w:rsid w:val="000C291A"/>
    <w:rsid w:val="000C2AB5"/>
    <w:rsid w:val="000C30BB"/>
    <w:rsid w:val="000C3961"/>
    <w:rsid w:val="000C3E49"/>
    <w:rsid w:val="000C43A7"/>
    <w:rsid w:val="000C5086"/>
    <w:rsid w:val="000C54C2"/>
    <w:rsid w:val="000C5858"/>
    <w:rsid w:val="000C5DB8"/>
    <w:rsid w:val="000C5F6A"/>
    <w:rsid w:val="000C6228"/>
    <w:rsid w:val="000C6240"/>
    <w:rsid w:val="000C671A"/>
    <w:rsid w:val="000C747C"/>
    <w:rsid w:val="000C75BA"/>
    <w:rsid w:val="000C7ADF"/>
    <w:rsid w:val="000C7CEF"/>
    <w:rsid w:val="000D088C"/>
    <w:rsid w:val="000D0AEF"/>
    <w:rsid w:val="000D0B56"/>
    <w:rsid w:val="000D1020"/>
    <w:rsid w:val="000D1439"/>
    <w:rsid w:val="000D219A"/>
    <w:rsid w:val="000D527C"/>
    <w:rsid w:val="000D5475"/>
    <w:rsid w:val="000D5FEB"/>
    <w:rsid w:val="000D6435"/>
    <w:rsid w:val="000D64EB"/>
    <w:rsid w:val="000E1EB5"/>
    <w:rsid w:val="000E1F50"/>
    <w:rsid w:val="000E32C7"/>
    <w:rsid w:val="000E47AE"/>
    <w:rsid w:val="000E528C"/>
    <w:rsid w:val="000E603E"/>
    <w:rsid w:val="000E6808"/>
    <w:rsid w:val="000E73ED"/>
    <w:rsid w:val="000E7F75"/>
    <w:rsid w:val="000F0971"/>
    <w:rsid w:val="000F0CB0"/>
    <w:rsid w:val="000F1752"/>
    <w:rsid w:val="000F1AC8"/>
    <w:rsid w:val="000F1E22"/>
    <w:rsid w:val="000F1E84"/>
    <w:rsid w:val="000F206E"/>
    <w:rsid w:val="000F219E"/>
    <w:rsid w:val="000F249A"/>
    <w:rsid w:val="000F280A"/>
    <w:rsid w:val="000F2AA3"/>
    <w:rsid w:val="000F2FC1"/>
    <w:rsid w:val="000F32AC"/>
    <w:rsid w:val="000F367B"/>
    <w:rsid w:val="000F3923"/>
    <w:rsid w:val="000F3F4D"/>
    <w:rsid w:val="000F40A6"/>
    <w:rsid w:val="000F43BC"/>
    <w:rsid w:val="000F4ACE"/>
    <w:rsid w:val="000F5E7D"/>
    <w:rsid w:val="000F5EAB"/>
    <w:rsid w:val="000F6F4D"/>
    <w:rsid w:val="000F7712"/>
    <w:rsid w:val="000F7818"/>
    <w:rsid w:val="001008AF"/>
    <w:rsid w:val="00100A1A"/>
    <w:rsid w:val="00100B3D"/>
    <w:rsid w:val="001012BC"/>
    <w:rsid w:val="0010188A"/>
    <w:rsid w:val="001019E0"/>
    <w:rsid w:val="0010271D"/>
    <w:rsid w:val="00103802"/>
    <w:rsid w:val="001039A4"/>
    <w:rsid w:val="00103F5F"/>
    <w:rsid w:val="00104C1A"/>
    <w:rsid w:val="00104CF4"/>
    <w:rsid w:val="001056BC"/>
    <w:rsid w:val="0010621F"/>
    <w:rsid w:val="00106433"/>
    <w:rsid w:val="00106901"/>
    <w:rsid w:val="00106C6C"/>
    <w:rsid w:val="00106DCC"/>
    <w:rsid w:val="00107024"/>
    <w:rsid w:val="001073C9"/>
    <w:rsid w:val="0010749C"/>
    <w:rsid w:val="00107963"/>
    <w:rsid w:val="00107A94"/>
    <w:rsid w:val="00107EF0"/>
    <w:rsid w:val="00107FA8"/>
    <w:rsid w:val="00110D77"/>
    <w:rsid w:val="00110FC9"/>
    <w:rsid w:val="0011119D"/>
    <w:rsid w:val="0011120F"/>
    <w:rsid w:val="0011132E"/>
    <w:rsid w:val="0011182F"/>
    <w:rsid w:val="0011325B"/>
    <w:rsid w:val="001144D0"/>
    <w:rsid w:val="0011483D"/>
    <w:rsid w:val="001149C7"/>
    <w:rsid w:val="00114E03"/>
    <w:rsid w:val="00115647"/>
    <w:rsid w:val="00115651"/>
    <w:rsid w:val="00115C4E"/>
    <w:rsid w:val="00116D5B"/>
    <w:rsid w:val="001203E0"/>
    <w:rsid w:val="00122B65"/>
    <w:rsid w:val="00122B88"/>
    <w:rsid w:val="00122C43"/>
    <w:rsid w:val="00122F6E"/>
    <w:rsid w:val="0012313F"/>
    <w:rsid w:val="00123F2E"/>
    <w:rsid w:val="001240CA"/>
    <w:rsid w:val="00124854"/>
    <w:rsid w:val="00124CEB"/>
    <w:rsid w:val="0012523C"/>
    <w:rsid w:val="001253DA"/>
    <w:rsid w:val="00125B83"/>
    <w:rsid w:val="00125E0E"/>
    <w:rsid w:val="00126782"/>
    <w:rsid w:val="001268A2"/>
    <w:rsid w:val="001276C7"/>
    <w:rsid w:val="00127F10"/>
    <w:rsid w:val="00130252"/>
    <w:rsid w:val="00131908"/>
    <w:rsid w:val="00131B91"/>
    <w:rsid w:val="00131CB8"/>
    <w:rsid w:val="00132B63"/>
    <w:rsid w:val="00132E99"/>
    <w:rsid w:val="001335FE"/>
    <w:rsid w:val="001338B7"/>
    <w:rsid w:val="00133D33"/>
    <w:rsid w:val="00134409"/>
    <w:rsid w:val="00134583"/>
    <w:rsid w:val="001352AA"/>
    <w:rsid w:val="00135D1F"/>
    <w:rsid w:val="001365A2"/>
    <w:rsid w:val="00136B9D"/>
    <w:rsid w:val="00137365"/>
    <w:rsid w:val="001375E8"/>
    <w:rsid w:val="00137893"/>
    <w:rsid w:val="00137D42"/>
    <w:rsid w:val="0014009D"/>
    <w:rsid w:val="001407C0"/>
    <w:rsid w:val="00141012"/>
    <w:rsid w:val="001415F6"/>
    <w:rsid w:val="00141877"/>
    <w:rsid w:val="00141D68"/>
    <w:rsid w:val="00141EFE"/>
    <w:rsid w:val="001423B3"/>
    <w:rsid w:val="00142CF1"/>
    <w:rsid w:val="001430F4"/>
    <w:rsid w:val="00143A50"/>
    <w:rsid w:val="0014443F"/>
    <w:rsid w:val="00144A83"/>
    <w:rsid w:val="00144AFB"/>
    <w:rsid w:val="001467A6"/>
    <w:rsid w:val="00147516"/>
    <w:rsid w:val="001476BC"/>
    <w:rsid w:val="00147ECC"/>
    <w:rsid w:val="001512A9"/>
    <w:rsid w:val="00151516"/>
    <w:rsid w:val="001519A5"/>
    <w:rsid w:val="001520B1"/>
    <w:rsid w:val="001529A2"/>
    <w:rsid w:val="00152A02"/>
    <w:rsid w:val="00152AA1"/>
    <w:rsid w:val="00153856"/>
    <w:rsid w:val="00153A08"/>
    <w:rsid w:val="00155165"/>
    <w:rsid w:val="00155A36"/>
    <w:rsid w:val="00156224"/>
    <w:rsid w:val="00156456"/>
    <w:rsid w:val="0015649D"/>
    <w:rsid w:val="001568D4"/>
    <w:rsid w:val="00156A86"/>
    <w:rsid w:val="00157750"/>
    <w:rsid w:val="001608E5"/>
    <w:rsid w:val="0016111C"/>
    <w:rsid w:val="00161426"/>
    <w:rsid w:val="0016164C"/>
    <w:rsid w:val="001621D9"/>
    <w:rsid w:val="001630FA"/>
    <w:rsid w:val="00163276"/>
    <w:rsid w:val="00163519"/>
    <w:rsid w:val="001635D8"/>
    <w:rsid w:val="0016390C"/>
    <w:rsid w:val="00163C02"/>
    <w:rsid w:val="001640CE"/>
    <w:rsid w:val="00164E9B"/>
    <w:rsid w:val="00165364"/>
    <w:rsid w:val="001657C2"/>
    <w:rsid w:val="001659E0"/>
    <w:rsid w:val="00167D6C"/>
    <w:rsid w:val="00167F99"/>
    <w:rsid w:val="0017004C"/>
    <w:rsid w:val="0017121D"/>
    <w:rsid w:val="00171C58"/>
    <w:rsid w:val="001721DC"/>
    <w:rsid w:val="001722D9"/>
    <w:rsid w:val="001724F7"/>
    <w:rsid w:val="001737A6"/>
    <w:rsid w:val="00173DEC"/>
    <w:rsid w:val="00174620"/>
    <w:rsid w:val="00174A55"/>
    <w:rsid w:val="001752AD"/>
    <w:rsid w:val="0017539E"/>
    <w:rsid w:val="00175612"/>
    <w:rsid w:val="00175B9B"/>
    <w:rsid w:val="00176BD3"/>
    <w:rsid w:val="00176CD6"/>
    <w:rsid w:val="001811A6"/>
    <w:rsid w:val="00181D3B"/>
    <w:rsid w:val="001837D3"/>
    <w:rsid w:val="00183921"/>
    <w:rsid w:val="0018423B"/>
    <w:rsid w:val="001843F5"/>
    <w:rsid w:val="00184400"/>
    <w:rsid w:val="00184757"/>
    <w:rsid w:val="00184855"/>
    <w:rsid w:val="001860B4"/>
    <w:rsid w:val="001865EE"/>
    <w:rsid w:val="00187735"/>
    <w:rsid w:val="00187A5B"/>
    <w:rsid w:val="001901A9"/>
    <w:rsid w:val="001912CC"/>
    <w:rsid w:val="0019184A"/>
    <w:rsid w:val="00192E00"/>
    <w:rsid w:val="0019437F"/>
    <w:rsid w:val="0019462F"/>
    <w:rsid w:val="001948AC"/>
    <w:rsid w:val="00194BFC"/>
    <w:rsid w:val="00194E9C"/>
    <w:rsid w:val="00196436"/>
    <w:rsid w:val="00196C19"/>
    <w:rsid w:val="001971CB"/>
    <w:rsid w:val="00197BE3"/>
    <w:rsid w:val="00197D8B"/>
    <w:rsid w:val="001A000A"/>
    <w:rsid w:val="001A07DE"/>
    <w:rsid w:val="001A1CBA"/>
    <w:rsid w:val="001A3F0E"/>
    <w:rsid w:val="001A4648"/>
    <w:rsid w:val="001A4690"/>
    <w:rsid w:val="001A49A6"/>
    <w:rsid w:val="001A4E38"/>
    <w:rsid w:val="001A539D"/>
    <w:rsid w:val="001A5B74"/>
    <w:rsid w:val="001A608A"/>
    <w:rsid w:val="001A6532"/>
    <w:rsid w:val="001A660B"/>
    <w:rsid w:val="001A667B"/>
    <w:rsid w:val="001B018B"/>
    <w:rsid w:val="001B0468"/>
    <w:rsid w:val="001B1204"/>
    <w:rsid w:val="001B1DA8"/>
    <w:rsid w:val="001B411A"/>
    <w:rsid w:val="001B4AEA"/>
    <w:rsid w:val="001B5BAB"/>
    <w:rsid w:val="001B61AB"/>
    <w:rsid w:val="001B67BF"/>
    <w:rsid w:val="001B690E"/>
    <w:rsid w:val="001B6CE0"/>
    <w:rsid w:val="001B76DB"/>
    <w:rsid w:val="001B7E95"/>
    <w:rsid w:val="001C0921"/>
    <w:rsid w:val="001C250C"/>
    <w:rsid w:val="001C33DF"/>
    <w:rsid w:val="001C48AE"/>
    <w:rsid w:val="001C5534"/>
    <w:rsid w:val="001C5895"/>
    <w:rsid w:val="001C60C2"/>
    <w:rsid w:val="001C6114"/>
    <w:rsid w:val="001C6B33"/>
    <w:rsid w:val="001C762D"/>
    <w:rsid w:val="001C7E17"/>
    <w:rsid w:val="001D01EC"/>
    <w:rsid w:val="001D0CE4"/>
    <w:rsid w:val="001D0F58"/>
    <w:rsid w:val="001D1012"/>
    <w:rsid w:val="001D1095"/>
    <w:rsid w:val="001D22A5"/>
    <w:rsid w:val="001D2CE5"/>
    <w:rsid w:val="001D2D4E"/>
    <w:rsid w:val="001D3275"/>
    <w:rsid w:val="001D364E"/>
    <w:rsid w:val="001D372C"/>
    <w:rsid w:val="001D3B6F"/>
    <w:rsid w:val="001D3F1F"/>
    <w:rsid w:val="001D4646"/>
    <w:rsid w:val="001D4D3B"/>
    <w:rsid w:val="001D5F6C"/>
    <w:rsid w:val="001D609F"/>
    <w:rsid w:val="001D687F"/>
    <w:rsid w:val="001D7B93"/>
    <w:rsid w:val="001E00AD"/>
    <w:rsid w:val="001E1314"/>
    <w:rsid w:val="001E1B96"/>
    <w:rsid w:val="001E20BF"/>
    <w:rsid w:val="001E210B"/>
    <w:rsid w:val="001E2148"/>
    <w:rsid w:val="001E242D"/>
    <w:rsid w:val="001E3AA2"/>
    <w:rsid w:val="001E506D"/>
    <w:rsid w:val="001E5172"/>
    <w:rsid w:val="001E54F1"/>
    <w:rsid w:val="001E5ABD"/>
    <w:rsid w:val="001E5E64"/>
    <w:rsid w:val="001E69C7"/>
    <w:rsid w:val="001E7AE7"/>
    <w:rsid w:val="001E7B4C"/>
    <w:rsid w:val="001E7F9D"/>
    <w:rsid w:val="001F0434"/>
    <w:rsid w:val="001F1D75"/>
    <w:rsid w:val="001F2098"/>
    <w:rsid w:val="001F2FC3"/>
    <w:rsid w:val="001F3729"/>
    <w:rsid w:val="001F3AEC"/>
    <w:rsid w:val="001F3D8D"/>
    <w:rsid w:val="001F4579"/>
    <w:rsid w:val="001F4FA0"/>
    <w:rsid w:val="001F56A7"/>
    <w:rsid w:val="001F57A0"/>
    <w:rsid w:val="001F7BEC"/>
    <w:rsid w:val="00200943"/>
    <w:rsid w:val="00200A85"/>
    <w:rsid w:val="0020114A"/>
    <w:rsid w:val="002017A2"/>
    <w:rsid w:val="00201E5F"/>
    <w:rsid w:val="00202141"/>
    <w:rsid w:val="002021AA"/>
    <w:rsid w:val="0020294C"/>
    <w:rsid w:val="00202BC1"/>
    <w:rsid w:val="002042E5"/>
    <w:rsid w:val="00204A34"/>
    <w:rsid w:val="00205BC2"/>
    <w:rsid w:val="002062BB"/>
    <w:rsid w:val="0020709F"/>
    <w:rsid w:val="0021086E"/>
    <w:rsid w:val="00211079"/>
    <w:rsid w:val="00211806"/>
    <w:rsid w:val="00211DFF"/>
    <w:rsid w:val="0021273C"/>
    <w:rsid w:val="00212AFE"/>
    <w:rsid w:val="00212D1F"/>
    <w:rsid w:val="002130EB"/>
    <w:rsid w:val="00213658"/>
    <w:rsid w:val="00214723"/>
    <w:rsid w:val="00215210"/>
    <w:rsid w:val="00215655"/>
    <w:rsid w:val="0021674A"/>
    <w:rsid w:val="00216A93"/>
    <w:rsid w:val="00216FD0"/>
    <w:rsid w:val="002178B4"/>
    <w:rsid w:val="00220A6C"/>
    <w:rsid w:val="00221B4D"/>
    <w:rsid w:val="00221B4F"/>
    <w:rsid w:val="002224A2"/>
    <w:rsid w:val="00222F5C"/>
    <w:rsid w:val="002233AC"/>
    <w:rsid w:val="00223D73"/>
    <w:rsid w:val="00224367"/>
    <w:rsid w:val="00224BAE"/>
    <w:rsid w:val="002251D4"/>
    <w:rsid w:val="002255E7"/>
    <w:rsid w:val="00225705"/>
    <w:rsid w:val="0022587E"/>
    <w:rsid w:val="0022597A"/>
    <w:rsid w:val="00225C64"/>
    <w:rsid w:val="00227CB8"/>
    <w:rsid w:val="00230C9A"/>
    <w:rsid w:val="00231AC1"/>
    <w:rsid w:val="00232498"/>
    <w:rsid w:val="0023272B"/>
    <w:rsid w:val="00233100"/>
    <w:rsid w:val="00234E22"/>
    <w:rsid w:val="00234F38"/>
    <w:rsid w:val="00235702"/>
    <w:rsid w:val="00236A75"/>
    <w:rsid w:val="00236C3A"/>
    <w:rsid w:val="00236D29"/>
    <w:rsid w:val="00236E08"/>
    <w:rsid w:val="00236FAA"/>
    <w:rsid w:val="00237117"/>
    <w:rsid w:val="0023712E"/>
    <w:rsid w:val="00240A51"/>
    <w:rsid w:val="00240F57"/>
    <w:rsid w:val="0024168D"/>
    <w:rsid w:val="00241E81"/>
    <w:rsid w:val="002421D8"/>
    <w:rsid w:val="00242BCA"/>
    <w:rsid w:val="00242E6D"/>
    <w:rsid w:val="0024320B"/>
    <w:rsid w:val="0024404C"/>
    <w:rsid w:val="002445E3"/>
    <w:rsid w:val="00244D5A"/>
    <w:rsid w:val="002453AD"/>
    <w:rsid w:val="002458A8"/>
    <w:rsid w:val="00246376"/>
    <w:rsid w:val="00246542"/>
    <w:rsid w:val="00246F63"/>
    <w:rsid w:val="00247C8D"/>
    <w:rsid w:val="00250148"/>
    <w:rsid w:val="00251C13"/>
    <w:rsid w:val="00251D59"/>
    <w:rsid w:val="00251D5B"/>
    <w:rsid w:val="002524BB"/>
    <w:rsid w:val="0025291C"/>
    <w:rsid w:val="00252A35"/>
    <w:rsid w:val="00252F24"/>
    <w:rsid w:val="0025317A"/>
    <w:rsid w:val="00253B74"/>
    <w:rsid w:val="00254145"/>
    <w:rsid w:val="0025439D"/>
    <w:rsid w:val="002544CB"/>
    <w:rsid w:val="00254851"/>
    <w:rsid w:val="00254DFF"/>
    <w:rsid w:val="00255278"/>
    <w:rsid w:val="00255349"/>
    <w:rsid w:val="00255B2B"/>
    <w:rsid w:val="00256275"/>
    <w:rsid w:val="00256DFF"/>
    <w:rsid w:val="00256F2C"/>
    <w:rsid w:val="00257E93"/>
    <w:rsid w:val="002617F1"/>
    <w:rsid w:val="00261996"/>
    <w:rsid w:val="00261B50"/>
    <w:rsid w:val="002623D4"/>
    <w:rsid w:val="00262417"/>
    <w:rsid w:val="00262992"/>
    <w:rsid w:val="00262D26"/>
    <w:rsid w:val="00264081"/>
    <w:rsid w:val="002654CD"/>
    <w:rsid w:val="00266536"/>
    <w:rsid w:val="002703F4"/>
    <w:rsid w:val="00270446"/>
    <w:rsid w:val="0027129D"/>
    <w:rsid w:val="002713AF"/>
    <w:rsid w:val="002714B2"/>
    <w:rsid w:val="002717E2"/>
    <w:rsid w:val="00272547"/>
    <w:rsid w:val="00272976"/>
    <w:rsid w:val="00273BB5"/>
    <w:rsid w:val="00274CBF"/>
    <w:rsid w:val="00274EF2"/>
    <w:rsid w:val="0027559F"/>
    <w:rsid w:val="002756AC"/>
    <w:rsid w:val="00275865"/>
    <w:rsid w:val="00276D95"/>
    <w:rsid w:val="00277B17"/>
    <w:rsid w:val="0028032B"/>
    <w:rsid w:val="002807B9"/>
    <w:rsid w:val="002810AC"/>
    <w:rsid w:val="002814B4"/>
    <w:rsid w:val="002818BE"/>
    <w:rsid w:val="00281F03"/>
    <w:rsid w:val="00282253"/>
    <w:rsid w:val="00282AF0"/>
    <w:rsid w:val="00284B1E"/>
    <w:rsid w:val="00284EAB"/>
    <w:rsid w:val="00285369"/>
    <w:rsid w:val="00285401"/>
    <w:rsid w:val="002854FD"/>
    <w:rsid w:val="002855CF"/>
    <w:rsid w:val="002859DC"/>
    <w:rsid w:val="00285CF8"/>
    <w:rsid w:val="00286EDC"/>
    <w:rsid w:val="00287163"/>
    <w:rsid w:val="002873F1"/>
    <w:rsid w:val="00287A7F"/>
    <w:rsid w:val="00291741"/>
    <w:rsid w:val="0029181C"/>
    <w:rsid w:val="0029236A"/>
    <w:rsid w:val="002924E0"/>
    <w:rsid w:val="0029250D"/>
    <w:rsid w:val="00292574"/>
    <w:rsid w:val="0029297C"/>
    <w:rsid w:val="0029303E"/>
    <w:rsid w:val="002930DD"/>
    <w:rsid w:val="002936FC"/>
    <w:rsid w:val="00293ACE"/>
    <w:rsid w:val="0029486B"/>
    <w:rsid w:val="00295057"/>
    <w:rsid w:val="0029625A"/>
    <w:rsid w:val="00297343"/>
    <w:rsid w:val="00297D4A"/>
    <w:rsid w:val="002A094E"/>
    <w:rsid w:val="002A0CA1"/>
    <w:rsid w:val="002A16B8"/>
    <w:rsid w:val="002A207C"/>
    <w:rsid w:val="002A2186"/>
    <w:rsid w:val="002A2C5B"/>
    <w:rsid w:val="002A2CDA"/>
    <w:rsid w:val="002A308D"/>
    <w:rsid w:val="002A342A"/>
    <w:rsid w:val="002A350B"/>
    <w:rsid w:val="002A389F"/>
    <w:rsid w:val="002A3930"/>
    <w:rsid w:val="002A3C18"/>
    <w:rsid w:val="002A3EF1"/>
    <w:rsid w:val="002A45F3"/>
    <w:rsid w:val="002A48DF"/>
    <w:rsid w:val="002A521F"/>
    <w:rsid w:val="002A572C"/>
    <w:rsid w:val="002A5CB7"/>
    <w:rsid w:val="002A6547"/>
    <w:rsid w:val="002A654F"/>
    <w:rsid w:val="002A6BFB"/>
    <w:rsid w:val="002A707B"/>
    <w:rsid w:val="002A78CD"/>
    <w:rsid w:val="002A790B"/>
    <w:rsid w:val="002B06CA"/>
    <w:rsid w:val="002B07D4"/>
    <w:rsid w:val="002B1561"/>
    <w:rsid w:val="002B2507"/>
    <w:rsid w:val="002B491D"/>
    <w:rsid w:val="002B52A6"/>
    <w:rsid w:val="002B56B3"/>
    <w:rsid w:val="002B614F"/>
    <w:rsid w:val="002B6776"/>
    <w:rsid w:val="002B6D6E"/>
    <w:rsid w:val="002B6EFF"/>
    <w:rsid w:val="002C04B5"/>
    <w:rsid w:val="002C1050"/>
    <w:rsid w:val="002C1551"/>
    <w:rsid w:val="002C171E"/>
    <w:rsid w:val="002C1741"/>
    <w:rsid w:val="002C1BA5"/>
    <w:rsid w:val="002C1C0F"/>
    <w:rsid w:val="002C2162"/>
    <w:rsid w:val="002C2222"/>
    <w:rsid w:val="002C24B1"/>
    <w:rsid w:val="002C3878"/>
    <w:rsid w:val="002C3BB6"/>
    <w:rsid w:val="002C53CE"/>
    <w:rsid w:val="002C5BFB"/>
    <w:rsid w:val="002C6433"/>
    <w:rsid w:val="002C72A7"/>
    <w:rsid w:val="002C75D2"/>
    <w:rsid w:val="002C769B"/>
    <w:rsid w:val="002D0235"/>
    <w:rsid w:val="002D02CA"/>
    <w:rsid w:val="002D0CE1"/>
    <w:rsid w:val="002D1F1F"/>
    <w:rsid w:val="002D205D"/>
    <w:rsid w:val="002D2087"/>
    <w:rsid w:val="002D2ACB"/>
    <w:rsid w:val="002D430B"/>
    <w:rsid w:val="002D5D04"/>
    <w:rsid w:val="002D5DFC"/>
    <w:rsid w:val="002D72B8"/>
    <w:rsid w:val="002D73FC"/>
    <w:rsid w:val="002E03D4"/>
    <w:rsid w:val="002E0FDC"/>
    <w:rsid w:val="002E1035"/>
    <w:rsid w:val="002E1A91"/>
    <w:rsid w:val="002E25E8"/>
    <w:rsid w:val="002E2CBC"/>
    <w:rsid w:val="002E2D99"/>
    <w:rsid w:val="002E2F31"/>
    <w:rsid w:val="002E3673"/>
    <w:rsid w:val="002E39AF"/>
    <w:rsid w:val="002E3D85"/>
    <w:rsid w:val="002E499C"/>
    <w:rsid w:val="002E50D1"/>
    <w:rsid w:val="002E5CCB"/>
    <w:rsid w:val="002E5D13"/>
    <w:rsid w:val="002E5D5E"/>
    <w:rsid w:val="002E5E40"/>
    <w:rsid w:val="002E611B"/>
    <w:rsid w:val="002E703C"/>
    <w:rsid w:val="002E70A1"/>
    <w:rsid w:val="002E7114"/>
    <w:rsid w:val="002E74F3"/>
    <w:rsid w:val="002E75C2"/>
    <w:rsid w:val="002F00FF"/>
    <w:rsid w:val="002F03D7"/>
    <w:rsid w:val="002F0F6A"/>
    <w:rsid w:val="002F1490"/>
    <w:rsid w:val="002F15E2"/>
    <w:rsid w:val="002F1E20"/>
    <w:rsid w:val="002F34FE"/>
    <w:rsid w:val="002F4106"/>
    <w:rsid w:val="002F41B1"/>
    <w:rsid w:val="002F5B5D"/>
    <w:rsid w:val="002F5BEB"/>
    <w:rsid w:val="002F5FFC"/>
    <w:rsid w:val="002F608D"/>
    <w:rsid w:val="002F66CA"/>
    <w:rsid w:val="002F6970"/>
    <w:rsid w:val="002F6D71"/>
    <w:rsid w:val="002F6DDD"/>
    <w:rsid w:val="002F742A"/>
    <w:rsid w:val="002F7493"/>
    <w:rsid w:val="002F7B51"/>
    <w:rsid w:val="00300290"/>
    <w:rsid w:val="00300505"/>
    <w:rsid w:val="00300D2B"/>
    <w:rsid w:val="00300D58"/>
    <w:rsid w:val="00300E7B"/>
    <w:rsid w:val="00301553"/>
    <w:rsid w:val="00301E0A"/>
    <w:rsid w:val="00301FD6"/>
    <w:rsid w:val="003023E0"/>
    <w:rsid w:val="003025D6"/>
    <w:rsid w:val="003027AD"/>
    <w:rsid w:val="00302DE6"/>
    <w:rsid w:val="00302E0F"/>
    <w:rsid w:val="00304C37"/>
    <w:rsid w:val="00304DC8"/>
    <w:rsid w:val="00304ED8"/>
    <w:rsid w:val="00305753"/>
    <w:rsid w:val="00305C62"/>
    <w:rsid w:val="0030632A"/>
    <w:rsid w:val="0030710F"/>
    <w:rsid w:val="003074C0"/>
    <w:rsid w:val="0030776B"/>
    <w:rsid w:val="00307CB9"/>
    <w:rsid w:val="00307DA1"/>
    <w:rsid w:val="0031028B"/>
    <w:rsid w:val="00310CDC"/>
    <w:rsid w:val="00310D08"/>
    <w:rsid w:val="0031105E"/>
    <w:rsid w:val="0031175B"/>
    <w:rsid w:val="00311FDE"/>
    <w:rsid w:val="00312560"/>
    <w:rsid w:val="00312647"/>
    <w:rsid w:val="00312E24"/>
    <w:rsid w:val="00313DD0"/>
    <w:rsid w:val="003146BB"/>
    <w:rsid w:val="00316F5A"/>
    <w:rsid w:val="00317893"/>
    <w:rsid w:val="0031798B"/>
    <w:rsid w:val="0032117A"/>
    <w:rsid w:val="00323C66"/>
    <w:rsid w:val="00323D7C"/>
    <w:rsid w:val="00323EC6"/>
    <w:rsid w:val="003240B8"/>
    <w:rsid w:val="0032463E"/>
    <w:rsid w:val="00325D52"/>
    <w:rsid w:val="00326DA3"/>
    <w:rsid w:val="00326F26"/>
    <w:rsid w:val="003274A9"/>
    <w:rsid w:val="0032792B"/>
    <w:rsid w:val="00327CD6"/>
    <w:rsid w:val="003302CE"/>
    <w:rsid w:val="00330C7E"/>
    <w:rsid w:val="00330CE5"/>
    <w:rsid w:val="00330E5C"/>
    <w:rsid w:val="0033173C"/>
    <w:rsid w:val="00331787"/>
    <w:rsid w:val="0033210A"/>
    <w:rsid w:val="0033268B"/>
    <w:rsid w:val="00333C44"/>
    <w:rsid w:val="00333D7D"/>
    <w:rsid w:val="00334DDB"/>
    <w:rsid w:val="003353FD"/>
    <w:rsid w:val="003360D5"/>
    <w:rsid w:val="00336946"/>
    <w:rsid w:val="00336AAF"/>
    <w:rsid w:val="00336D39"/>
    <w:rsid w:val="00341569"/>
    <w:rsid w:val="003415B8"/>
    <w:rsid w:val="003416AF"/>
    <w:rsid w:val="00341B5A"/>
    <w:rsid w:val="00341D3C"/>
    <w:rsid w:val="00343079"/>
    <w:rsid w:val="003433AD"/>
    <w:rsid w:val="00343CC8"/>
    <w:rsid w:val="003445D1"/>
    <w:rsid w:val="00344894"/>
    <w:rsid w:val="00344FB3"/>
    <w:rsid w:val="003454E6"/>
    <w:rsid w:val="00345963"/>
    <w:rsid w:val="00345B55"/>
    <w:rsid w:val="00345C47"/>
    <w:rsid w:val="003466E8"/>
    <w:rsid w:val="0034762B"/>
    <w:rsid w:val="0035143B"/>
    <w:rsid w:val="0035188F"/>
    <w:rsid w:val="00351B2E"/>
    <w:rsid w:val="00351BB3"/>
    <w:rsid w:val="00352341"/>
    <w:rsid w:val="00352695"/>
    <w:rsid w:val="0035335F"/>
    <w:rsid w:val="00353398"/>
    <w:rsid w:val="003533D0"/>
    <w:rsid w:val="003540AA"/>
    <w:rsid w:val="003541DD"/>
    <w:rsid w:val="00354981"/>
    <w:rsid w:val="00354F4B"/>
    <w:rsid w:val="0035515D"/>
    <w:rsid w:val="0035548A"/>
    <w:rsid w:val="003554F0"/>
    <w:rsid w:val="00355F0F"/>
    <w:rsid w:val="00356263"/>
    <w:rsid w:val="00357FA2"/>
    <w:rsid w:val="003601A7"/>
    <w:rsid w:val="00360C27"/>
    <w:rsid w:val="00360CDD"/>
    <w:rsid w:val="00361EBD"/>
    <w:rsid w:val="0036216B"/>
    <w:rsid w:val="003623C9"/>
    <w:rsid w:val="003625C9"/>
    <w:rsid w:val="003629F4"/>
    <w:rsid w:val="0036343F"/>
    <w:rsid w:val="003653C9"/>
    <w:rsid w:val="0036558B"/>
    <w:rsid w:val="003656DA"/>
    <w:rsid w:val="003656E2"/>
    <w:rsid w:val="003664C0"/>
    <w:rsid w:val="003666B8"/>
    <w:rsid w:val="00366F49"/>
    <w:rsid w:val="003675E6"/>
    <w:rsid w:val="00367665"/>
    <w:rsid w:val="00370293"/>
    <w:rsid w:val="00370CB7"/>
    <w:rsid w:val="00370D7E"/>
    <w:rsid w:val="0037107A"/>
    <w:rsid w:val="00371720"/>
    <w:rsid w:val="0037291B"/>
    <w:rsid w:val="003739E8"/>
    <w:rsid w:val="00373B1E"/>
    <w:rsid w:val="00374A81"/>
    <w:rsid w:val="00374FD6"/>
    <w:rsid w:val="00375D8C"/>
    <w:rsid w:val="00375FD0"/>
    <w:rsid w:val="00376455"/>
    <w:rsid w:val="003767D7"/>
    <w:rsid w:val="00377C2B"/>
    <w:rsid w:val="0038087D"/>
    <w:rsid w:val="00382023"/>
    <w:rsid w:val="003852F4"/>
    <w:rsid w:val="00385538"/>
    <w:rsid w:val="00385EAC"/>
    <w:rsid w:val="00385FCA"/>
    <w:rsid w:val="0038629E"/>
    <w:rsid w:val="00386809"/>
    <w:rsid w:val="003869BD"/>
    <w:rsid w:val="00386CFB"/>
    <w:rsid w:val="00387080"/>
    <w:rsid w:val="003874C7"/>
    <w:rsid w:val="003900FF"/>
    <w:rsid w:val="0039024B"/>
    <w:rsid w:val="003904EB"/>
    <w:rsid w:val="00392390"/>
    <w:rsid w:val="0039246A"/>
    <w:rsid w:val="0039314C"/>
    <w:rsid w:val="00393410"/>
    <w:rsid w:val="00393DF7"/>
    <w:rsid w:val="0039408F"/>
    <w:rsid w:val="00394B70"/>
    <w:rsid w:val="00394FFC"/>
    <w:rsid w:val="003962EB"/>
    <w:rsid w:val="00396903"/>
    <w:rsid w:val="00396EEE"/>
    <w:rsid w:val="0039777E"/>
    <w:rsid w:val="003979C7"/>
    <w:rsid w:val="00397C5F"/>
    <w:rsid w:val="003A09E6"/>
    <w:rsid w:val="003A1670"/>
    <w:rsid w:val="003A1AAF"/>
    <w:rsid w:val="003A2B8C"/>
    <w:rsid w:val="003A2C69"/>
    <w:rsid w:val="003A42CE"/>
    <w:rsid w:val="003A4490"/>
    <w:rsid w:val="003A60A3"/>
    <w:rsid w:val="003A61B1"/>
    <w:rsid w:val="003A6503"/>
    <w:rsid w:val="003A68A7"/>
    <w:rsid w:val="003A69D2"/>
    <w:rsid w:val="003A6FCD"/>
    <w:rsid w:val="003A71AB"/>
    <w:rsid w:val="003B07AF"/>
    <w:rsid w:val="003B100B"/>
    <w:rsid w:val="003B2CA0"/>
    <w:rsid w:val="003B30EA"/>
    <w:rsid w:val="003B3C4F"/>
    <w:rsid w:val="003B4139"/>
    <w:rsid w:val="003B4C83"/>
    <w:rsid w:val="003B5009"/>
    <w:rsid w:val="003B55CE"/>
    <w:rsid w:val="003B5B5D"/>
    <w:rsid w:val="003B5C9B"/>
    <w:rsid w:val="003B6ECE"/>
    <w:rsid w:val="003B74E3"/>
    <w:rsid w:val="003B777B"/>
    <w:rsid w:val="003C0362"/>
    <w:rsid w:val="003C08F4"/>
    <w:rsid w:val="003C0907"/>
    <w:rsid w:val="003C0926"/>
    <w:rsid w:val="003C0DB0"/>
    <w:rsid w:val="003C0DF8"/>
    <w:rsid w:val="003C0E2E"/>
    <w:rsid w:val="003C104D"/>
    <w:rsid w:val="003C11B6"/>
    <w:rsid w:val="003C178E"/>
    <w:rsid w:val="003C1906"/>
    <w:rsid w:val="003C1E4D"/>
    <w:rsid w:val="003C27E1"/>
    <w:rsid w:val="003C2827"/>
    <w:rsid w:val="003C3330"/>
    <w:rsid w:val="003C38B0"/>
    <w:rsid w:val="003C4079"/>
    <w:rsid w:val="003C41D8"/>
    <w:rsid w:val="003C43C0"/>
    <w:rsid w:val="003C4523"/>
    <w:rsid w:val="003C45FC"/>
    <w:rsid w:val="003C4B02"/>
    <w:rsid w:val="003C5537"/>
    <w:rsid w:val="003C5980"/>
    <w:rsid w:val="003C59C9"/>
    <w:rsid w:val="003C5ADB"/>
    <w:rsid w:val="003C5B00"/>
    <w:rsid w:val="003C665F"/>
    <w:rsid w:val="003C7030"/>
    <w:rsid w:val="003C712B"/>
    <w:rsid w:val="003C7427"/>
    <w:rsid w:val="003C7BAA"/>
    <w:rsid w:val="003C7D3F"/>
    <w:rsid w:val="003D0BA7"/>
    <w:rsid w:val="003D0C3B"/>
    <w:rsid w:val="003D1BB0"/>
    <w:rsid w:val="003D276C"/>
    <w:rsid w:val="003D2BEB"/>
    <w:rsid w:val="003D2FBA"/>
    <w:rsid w:val="003D3B06"/>
    <w:rsid w:val="003D3EEE"/>
    <w:rsid w:val="003D4D98"/>
    <w:rsid w:val="003D563F"/>
    <w:rsid w:val="003D77C8"/>
    <w:rsid w:val="003D7941"/>
    <w:rsid w:val="003D7E97"/>
    <w:rsid w:val="003E0EB8"/>
    <w:rsid w:val="003E1583"/>
    <w:rsid w:val="003E1708"/>
    <w:rsid w:val="003E176F"/>
    <w:rsid w:val="003E23FF"/>
    <w:rsid w:val="003E270E"/>
    <w:rsid w:val="003E29FB"/>
    <w:rsid w:val="003E3445"/>
    <w:rsid w:val="003E3BA0"/>
    <w:rsid w:val="003E43A4"/>
    <w:rsid w:val="003E46F2"/>
    <w:rsid w:val="003E50AD"/>
    <w:rsid w:val="003E56ED"/>
    <w:rsid w:val="003E5E70"/>
    <w:rsid w:val="003E7580"/>
    <w:rsid w:val="003E7AD7"/>
    <w:rsid w:val="003F209B"/>
    <w:rsid w:val="003F2282"/>
    <w:rsid w:val="003F22CB"/>
    <w:rsid w:val="003F236D"/>
    <w:rsid w:val="003F27BE"/>
    <w:rsid w:val="003F2C58"/>
    <w:rsid w:val="003F2F86"/>
    <w:rsid w:val="003F35F7"/>
    <w:rsid w:val="003F3763"/>
    <w:rsid w:val="003F394A"/>
    <w:rsid w:val="003F3BEB"/>
    <w:rsid w:val="003F3FD6"/>
    <w:rsid w:val="003F5411"/>
    <w:rsid w:val="003F5548"/>
    <w:rsid w:val="003F5B5B"/>
    <w:rsid w:val="003F648A"/>
    <w:rsid w:val="003F6FBB"/>
    <w:rsid w:val="003F7385"/>
    <w:rsid w:val="00400881"/>
    <w:rsid w:val="00401D70"/>
    <w:rsid w:val="0040228E"/>
    <w:rsid w:val="004025AC"/>
    <w:rsid w:val="00402659"/>
    <w:rsid w:val="004031D6"/>
    <w:rsid w:val="0040335E"/>
    <w:rsid w:val="004034AB"/>
    <w:rsid w:val="0040359F"/>
    <w:rsid w:val="00403703"/>
    <w:rsid w:val="00403851"/>
    <w:rsid w:val="00404AF2"/>
    <w:rsid w:val="00405F58"/>
    <w:rsid w:val="00407357"/>
    <w:rsid w:val="004075A5"/>
    <w:rsid w:val="00407C3F"/>
    <w:rsid w:val="00407E9D"/>
    <w:rsid w:val="00410705"/>
    <w:rsid w:val="0041070D"/>
    <w:rsid w:val="00410CCA"/>
    <w:rsid w:val="00410EBA"/>
    <w:rsid w:val="00410FF1"/>
    <w:rsid w:val="00411D9B"/>
    <w:rsid w:val="00412836"/>
    <w:rsid w:val="00412C56"/>
    <w:rsid w:val="00412C9F"/>
    <w:rsid w:val="00412E57"/>
    <w:rsid w:val="00413DC2"/>
    <w:rsid w:val="00414AA8"/>
    <w:rsid w:val="004150F0"/>
    <w:rsid w:val="004156A5"/>
    <w:rsid w:val="00415ECB"/>
    <w:rsid w:val="004179CA"/>
    <w:rsid w:val="00417B45"/>
    <w:rsid w:val="00417C19"/>
    <w:rsid w:val="00420542"/>
    <w:rsid w:val="004209CF"/>
    <w:rsid w:val="00420FB6"/>
    <w:rsid w:val="00421658"/>
    <w:rsid w:val="0042222C"/>
    <w:rsid w:val="0042248E"/>
    <w:rsid w:val="00422F77"/>
    <w:rsid w:val="004250ED"/>
    <w:rsid w:val="004258AE"/>
    <w:rsid w:val="00425B7C"/>
    <w:rsid w:val="00426141"/>
    <w:rsid w:val="004269D9"/>
    <w:rsid w:val="00426AF2"/>
    <w:rsid w:val="00426F8F"/>
    <w:rsid w:val="00427D4D"/>
    <w:rsid w:val="00427FC1"/>
    <w:rsid w:val="00430133"/>
    <w:rsid w:val="00430393"/>
    <w:rsid w:val="0043111A"/>
    <w:rsid w:val="004312C4"/>
    <w:rsid w:val="00431DC6"/>
    <w:rsid w:val="00431FB9"/>
    <w:rsid w:val="004331CA"/>
    <w:rsid w:val="00433361"/>
    <w:rsid w:val="004342CD"/>
    <w:rsid w:val="00434DD5"/>
    <w:rsid w:val="004350C3"/>
    <w:rsid w:val="004352EE"/>
    <w:rsid w:val="00435B16"/>
    <w:rsid w:val="00436068"/>
    <w:rsid w:val="004369C4"/>
    <w:rsid w:val="00436D16"/>
    <w:rsid w:val="00436E9F"/>
    <w:rsid w:val="00440883"/>
    <w:rsid w:val="0044145F"/>
    <w:rsid w:val="00441F91"/>
    <w:rsid w:val="00442080"/>
    <w:rsid w:val="00444387"/>
    <w:rsid w:val="0044453B"/>
    <w:rsid w:val="00444D07"/>
    <w:rsid w:val="00445744"/>
    <w:rsid w:val="00446E41"/>
    <w:rsid w:val="00446EFE"/>
    <w:rsid w:val="00447035"/>
    <w:rsid w:val="0044754E"/>
    <w:rsid w:val="00450451"/>
    <w:rsid w:val="00450B6D"/>
    <w:rsid w:val="00451448"/>
    <w:rsid w:val="00451533"/>
    <w:rsid w:val="00451985"/>
    <w:rsid w:val="00451C34"/>
    <w:rsid w:val="00451CB5"/>
    <w:rsid w:val="004526DC"/>
    <w:rsid w:val="00454706"/>
    <w:rsid w:val="00455B8A"/>
    <w:rsid w:val="0045623F"/>
    <w:rsid w:val="004571AA"/>
    <w:rsid w:val="004573F3"/>
    <w:rsid w:val="004578D2"/>
    <w:rsid w:val="00457949"/>
    <w:rsid w:val="00457A59"/>
    <w:rsid w:val="00457C97"/>
    <w:rsid w:val="00457EFE"/>
    <w:rsid w:val="00460D07"/>
    <w:rsid w:val="004627FF"/>
    <w:rsid w:val="00462A79"/>
    <w:rsid w:val="00462FA6"/>
    <w:rsid w:val="004631B7"/>
    <w:rsid w:val="00463591"/>
    <w:rsid w:val="00463D2B"/>
    <w:rsid w:val="00463E25"/>
    <w:rsid w:val="0046408E"/>
    <w:rsid w:val="0046415C"/>
    <w:rsid w:val="00466983"/>
    <w:rsid w:val="00466E7A"/>
    <w:rsid w:val="004677AC"/>
    <w:rsid w:val="00470E65"/>
    <w:rsid w:val="004719D3"/>
    <w:rsid w:val="00471CF1"/>
    <w:rsid w:val="00471EAF"/>
    <w:rsid w:val="00472C21"/>
    <w:rsid w:val="00472D86"/>
    <w:rsid w:val="00472F39"/>
    <w:rsid w:val="00473B40"/>
    <w:rsid w:val="00473D2C"/>
    <w:rsid w:val="004759AA"/>
    <w:rsid w:val="00475A32"/>
    <w:rsid w:val="0047665D"/>
    <w:rsid w:val="0048062A"/>
    <w:rsid w:val="00480934"/>
    <w:rsid w:val="0048138A"/>
    <w:rsid w:val="00481E7A"/>
    <w:rsid w:val="004825E1"/>
    <w:rsid w:val="0048403B"/>
    <w:rsid w:val="004858AE"/>
    <w:rsid w:val="00485DDD"/>
    <w:rsid w:val="00486B7C"/>
    <w:rsid w:val="004914F1"/>
    <w:rsid w:val="004915C9"/>
    <w:rsid w:val="004933AD"/>
    <w:rsid w:val="00493768"/>
    <w:rsid w:val="00493A09"/>
    <w:rsid w:val="00493F54"/>
    <w:rsid w:val="004944EB"/>
    <w:rsid w:val="004946A2"/>
    <w:rsid w:val="00494F31"/>
    <w:rsid w:val="004952AB"/>
    <w:rsid w:val="004953B5"/>
    <w:rsid w:val="00495F74"/>
    <w:rsid w:val="004965F9"/>
    <w:rsid w:val="00497050"/>
    <w:rsid w:val="00497178"/>
    <w:rsid w:val="004974A4"/>
    <w:rsid w:val="004974B4"/>
    <w:rsid w:val="004978AC"/>
    <w:rsid w:val="004A004F"/>
    <w:rsid w:val="004A042A"/>
    <w:rsid w:val="004A1362"/>
    <w:rsid w:val="004A1384"/>
    <w:rsid w:val="004A1785"/>
    <w:rsid w:val="004A2913"/>
    <w:rsid w:val="004A2A69"/>
    <w:rsid w:val="004A2E35"/>
    <w:rsid w:val="004A35B7"/>
    <w:rsid w:val="004A36A7"/>
    <w:rsid w:val="004A51C6"/>
    <w:rsid w:val="004A5B19"/>
    <w:rsid w:val="004A5D31"/>
    <w:rsid w:val="004A5E2F"/>
    <w:rsid w:val="004A6A6F"/>
    <w:rsid w:val="004A6C36"/>
    <w:rsid w:val="004A6E7C"/>
    <w:rsid w:val="004A6FDE"/>
    <w:rsid w:val="004A7292"/>
    <w:rsid w:val="004A72A8"/>
    <w:rsid w:val="004A7306"/>
    <w:rsid w:val="004A794B"/>
    <w:rsid w:val="004B027C"/>
    <w:rsid w:val="004B1435"/>
    <w:rsid w:val="004B19FA"/>
    <w:rsid w:val="004B1C37"/>
    <w:rsid w:val="004B20A4"/>
    <w:rsid w:val="004B20B4"/>
    <w:rsid w:val="004B24D4"/>
    <w:rsid w:val="004B3CD6"/>
    <w:rsid w:val="004B3DBE"/>
    <w:rsid w:val="004B4497"/>
    <w:rsid w:val="004B4755"/>
    <w:rsid w:val="004B4F88"/>
    <w:rsid w:val="004B5BDC"/>
    <w:rsid w:val="004B5EE0"/>
    <w:rsid w:val="004B60F9"/>
    <w:rsid w:val="004C0603"/>
    <w:rsid w:val="004C07FF"/>
    <w:rsid w:val="004C0CD8"/>
    <w:rsid w:val="004C12A7"/>
    <w:rsid w:val="004C1614"/>
    <w:rsid w:val="004C20C6"/>
    <w:rsid w:val="004C2465"/>
    <w:rsid w:val="004C2607"/>
    <w:rsid w:val="004C3A7F"/>
    <w:rsid w:val="004C3D2D"/>
    <w:rsid w:val="004C4123"/>
    <w:rsid w:val="004C4BD6"/>
    <w:rsid w:val="004C5623"/>
    <w:rsid w:val="004C59F0"/>
    <w:rsid w:val="004C5D76"/>
    <w:rsid w:val="004C644A"/>
    <w:rsid w:val="004C7067"/>
    <w:rsid w:val="004C74DD"/>
    <w:rsid w:val="004D0086"/>
    <w:rsid w:val="004D0937"/>
    <w:rsid w:val="004D10AF"/>
    <w:rsid w:val="004D10F9"/>
    <w:rsid w:val="004D1BA5"/>
    <w:rsid w:val="004D1FD8"/>
    <w:rsid w:val="004D2D40"/>
    <w:rsid w:val="004D3218"/>
    <w:rsid w:val="004D3675"/>
    <w:rsid w:val="004D3A01"/>
    <w:rsid w:val="004D3A9B"/>
    <w:rsid w:val="004D4229"/>
    <w:rsid w:val="004D5AE9"/>
    <w:rsid w:val="004D5ECD"/>
    <w:rsid w:val="004D63E4"/>
    <w:rsid w:val="004D72E7"/>
    <w:rsid w:val="004D7670"/>
    <w:rsid w:val="004D7935"/>
    <w:rsid w:val="004E13E1"/>
    <w:rsid w:val="004E212A"/>
    <w:rsid w:val="004E2163"/>
    <w:rsid w:val="004E2866"/>
    <w:rsid w:val="004E2EF5"/>
    <w:rsid w:val="004E3060"/>
    <w:rsid w:val="004E3B64"/>
    <w:rsid w:val="004E45A1"/>
    <w:rsid w:val="004E4BA6"/>
    <w:rsid w:val="004E5017"/>
    <w:rsid w:val="004E55C9"/>
    <w:rsid w:val="004E5B6E"/>
    <w:rsid w:val="004E622F"/>
    <w:rsid w:val="004E6392"/>
    <w:rsid w:val="004E688C"/>
    <w:rsid w:val="004E6B05"/>
    <w:rsid w:val="004E7493"/>
    <w:rsid w:val="004E7666"/>
    <w:rsid w:val="004E775A"/>
    <w:rsid w:val="004E7891"/>
    <w:rsid w:val="004E7DEB"/>
    <w:rsid w:val="004F01E8"/>
    <w:rsid w:val="004F1010"/>
    <w:rsid w:val="004F27D6"/>
    <w:rsid w:val="004F2A75"/>
    <w:rsid w:val="004F2EC1"/>
    <w:rsid w:val="004F34AF"/>
    <w:rsid w:val="004F3A8E"/>
    <w:rsid w:val="004F47B2"/>
    <w:rsid w:val="005009FA"/>
    <w:rsid w:val="005010FF"/>
    <w:rsid w:val="00501758"/>
    <w:rsid w:val="005018A8"/>
    <w:rsid w:val="00501AEC"/>
    <w:rsid w:val="00501C1D"/>
    <w:rsid w:val="00501F02"/>
    <w:rsid w:val="00502830"/>
    <w:rsid w:val="00502C45"/>
    <w:rsid w:val="00503530"/>
    <w:rsid w:val="00503822"/>
    <w:rsid w:val="00503BFC"/>
    <w:rsid w:val="00503C42"/>
    <w:rsid w:val="00504C85"/>
    <w:rsid w:val="0050568D"/>
    <w:rsid w:val="00505A0F"/>
    <w:rsid w:val="00505A99"/>
    <w:rsid w:val="005062A0"/>
    <w:rsid w:val="00506E1F"/>
    <w:rsid w:val="00510D13"/>
    <w:rsid w:val="0051161D"/>
    <w:rsid w:val="00511D6F"/>
    <w:rsid w:val="00511EE7"/>
    <w:rsid w:val="00512B38"/>
    <w:rsid w:val="00512BDC"/>
    <w:rsid w:val="00512E95"/>
    <w:rsid w:val="005130C4"/>
    <w:rsid w:val="00514762"/>
    <w:rsid w:val="005151F4"/>
    <w:rsid w:val="00515616"/>
    <w:rsid w:val="005157CD"/>
    <w:rsid w:val="00515CA9"/>
    <w:rsid w:val="00517125"/>
    <w:rsid w:val="00517288"/>
    <w:rsid w:val="00520CDF"/>
    <w:rsid w:val="00520DEB"/>
    <w:rsid w:val="0052163F"/>
    <w:rsid w:val="005218BC"/>
    <w:rsid w:val="005219AF"/>
    <w:rsid w:val="00521FB1"/>
    <w:rsid w:val="00522335"/>
    <w:rsid w:val="00522CBF"/>
    <w:rsid w:val="0052302A"/>
    <w:rsid w:val="005235BA"/>
    <w:rsid w:val="00523BDE"/>
    <w:rsid w:val="00523E6C"/>
    <w:rsid w:val="005243ED"/>
    <w:rsid w:val="00525540"/>
    <w:rsid w:val="00525A7C"/>
    <w:rsid w:val="00525C6A"/>
    <w:rsid w:val="00525D1E"/>
    <w:rsid w:val="005262DF"/>
    <w:rsid w:val="0052638B"/>
    <w:rsid w:val="0052699D"/>
    <w:rsid w:val="00526D70"/>
    <w:rsid w:val="00527FC5"/>
    <w:rsid w:val="005301EA"/>
    <w:rsid w:val="00530356"/>
    <w:rsid w:val="00530ADE"/>
    <w:rsid w:val="005315B1"/>
    <w:rsid w:val="00532412"/>
    <w:rsid w:val="0053287A"/>
    <w:rsid w:val="00532B78"/>
    <w:rsid w:val="00533E0B"/>
    <w:rsid w:val="00533FE4"/>
    <w:rsid w:val="00534A4D"/>
    <w:rsid w:val="00535474"/>
    <w:rsid w:val="005356D5"/>
    <w:rsid w:val="00535D63"/>
    <w:rsid w:val="0053640B"/>
    <w:rsid w:val="005364BE"/>
    <w:rsid w:val="005364E9"/>
    <w:rsid w:val="00536573"/>
    <w:rsid w:val="00537084"/>
    <w:rsid w:val="005372B2"/>
    <w:rsid w:val="00537449"/>
    <w:rsid w:val="00537907"/>
    <w:rsid w:val="00537A66"/>
    <w:rsid w:val="005405F1"/>
    <w:rsid w:val="005409E9"/>
    <w:rsid w:val="005426CC"/>
    <w:rsid w:val="005428F3"/>
    <w:rsid w:val="00542D71"/>
    <w:rsid w:val="00543520"/>
    <w:rsid w:val="00543640"/>
    <w:rsid w:val="00543924"/>
    <w:rsid w:val="00544045"/>
    <w:rsid w:val="00544631"/>
    <w:rsid w:val="00545523"/>
    <w:rsid w:val="00545898"/>
    <w:rsid w:val="00545F1E"/>
    <w:rsid w:val="005470E5"/>
    <w:rsid w:val="005475BE"/>
    <w:rsid w:val="005478B2"/>
    <w:rsid w:val="005503F8"/>
    <w:rsid w:val="00550DC6"/>
    <w:rsid w:val="00551CB6"/>
    <w:rsid w:val="00551CC5"/>
    <w:rsid w:val="005522A9"/>
    <w:rsid w:val="00552668"/>
    <w:rsid w:val="00552935"/>
    <w:rsid w:val="0055368C"/>
    <w:rsid w:val="005538C8"/>
    <w:rsid w:val="00553D0F"/>
    <w:rsid w:val="0055485C"/>
    <w:rsid w:val="00556149"/>
    <w:rsid w:val="005570F4"/>
    <w:rsid w:val="00557D8C"/>
    <w:rsid w:val="00560E82"/>
    <w:rsid w:val="005615FB"/>
    <w:rsid w:val="00561894"/>
    <w:rsid w:val="00562DC4"/>
    <w:rsid w:val="005631AA"/>
    <w:rsid w:val="0056366C"/>
    <w:rsid w:val="00563EEB"/>
    <w:rsid w:val="00564A69"/>
    <w:rsid w:val="00564C58"/>
    <w:rsid w:val="005656AC"/>
    <w:rsid w:val="00566222"/>
    <w:rsid w:val="00566925"/>
    <w:rsid w:val="00567C36"/>
    <w:rsid w:val="00567E63"/>
    <w:rsid w:val="00567E73"/>
    <w:rsid w:val="005706CA"/>
    <w:rsid w:val="0057115D"/>
    <w:rsid w:val="005713DB"/>
    <w:rsid w:val="00571C4E"/>
    <w:rsid w:val="00574BEE"/>
    <w:rsid w:val="00574C92"/>
    <w:rsid w:val="00575624"/>
    <w:rsid w:val="00575B00"/>
    <w:rsid w:val="005761DE"/>
    <w:rsid w:val="005769A6"/>
    <w:rsid w:val="00577B97"/>
    <w:rsid w:val="00580F5A"/>
    <w:rsid w:val="00581B03"/>
    <w:rsid w:val="00582F6D"/>
    <w:rsid w:val="00583258"/>
    <w:rsid w:val="00583321"/>
    <w:rsid w:val="005837CB"/>
    <w:rsid w:val="00583AE6"/>
    <w:rsid w:val="00584773"/>
    <w:rsid w:val="0058517A"/>
    <w:rsid w:val="00585308"/>
    <w:rsid w:val="00585E88"/>
    <w:rsid w:val="00586038"/>
    <w:rsid w:val="00586423"/>
    <w:rsid w:val="00586842"/>
    <w:rsid w:val="005907B5"/>
    <w:rsid w:val="0059116D"/>
    <w:rsid w:val="00592B53"/>
    <w:rsid w:val="00592ECD"/>
    <w:rsid w:val="00593241"/>
    <w:rsid w:val="00593805"/>
    <w:rsid w:val="005938C8"/>
    <w:rsid w:val="00593DA3"/>
    <w:rsid w:val="00593FDD"/>
    <w:rsid w:val="00594134"/>
    <w:rsid w:val="0059488A"/>
    <w:rsid w:val="0059491E"/>
    <w:rsid w:val="00595318"/>
    <w:rsid w:val="00595755"/>
    <w:rsid w:val="0059597C"/>
    <w:rsid w:val="005960B8"/>
    <w:rsid w:val="005962E4"/>
    <w:rsid w:val="005977A0"/>
    <w:rsid w:val="00597D8F"/>
    <w:rsid w:val="005A009F"/>
    <w:rsid w:val="005A0E75"/>
    <w:rsid w:val="005A0F4F"/>
    <w:rsid w:val="005A1354"/>
    <w:rsid w:val="005A1620"/>
    <w:rsid w:val="005A1CD4"/>
    <w:rsid w:val="005A2605"/>
    <w:rsid w:val="005A2E95"/>
    <w:rsid w:val="005A3024"/>
    <w:rsid w:val="005A366C"/>
    <w:rsid w:val="005A390A"/>
    <w:rsid w:val="005A3932"/>
    <w:rsid w:val="005A4091"/>
    <w:rsid w:val="005A423B"/>
    <w:rsid w:val="005A43C8"/>
    <w:rsid w:val="005A4619"/>
    <w:rsid w:val="005A547E"/>
    <w:rsid w:val="005A55C8"/>
    <w:rsid w:val="005A58BB"/>
    <w:rsid w:val="005A5AFD"/>
    <w:rsid w:val="005A5B51"/>
    <w:rsid w:val="005A6BDD"/>
    <w:rsid w:val="005A6E0B"/>
    <w:rsid w:val="005A7FD2"/>
    <w:rsid w:val="005B0596"/>
    <w:rsid w:val="005B1C10"/>
    <w:rsid w:val="005B2619"/>
    <w:rsid w:val="005B3B01"/>
    <w:rsid w:val="005B3FF8"/>
    <w:rsid w:val="005B50DE"/>
    <w:rsid w:val="005B61DB"/>
    <w:rsid w:val="005B717A"/>
    <w:rsid w:val="005B7250"/>
    <w:rsid w:val="005B7E6A"/>
    <w:rsid w:val="005C0C63"/>
    <w:rsid w:val="005C0CF5"/>
    <w:rsid w:val="005C11EF"/>
    <w:rsid w:val="005C1F1A"/>
    <w:rsid w:val="005C297C"/>
    <w:rsid w:val="005C2AB8"/>
    <w:rsid w:val="005C4052"/>
    <w:rsid w:val="005C4539"/>
    <w:rsid w:val="005C519D"/>
    <w:rsid w:val="005C5CD6"/>
    <w:rsid w:val="005C5D42"/>
    <w:rsid w:val="005C5D56"/>
    <w:rsid w:val="005C5D98"/>
    <w:rsid w:val="005C655F"/>
    <w:rsid w:val="005C6E31"/>
    <w:rsid w:val="005C7720"/>
    <w:rsid w:val="005C7758"/>
    <w:rsid w:val="005D034F"/>
    <w:rsid w:val="005D05FA"/>
    <w:rsid w:val="005D0826"/>
    <w:rsid w:val="005D13AA"/>
    <w:rsid w:val="005D198C"/>
    <w:rsid w:val="005D26A8"/>
    <w:rsid w:val="005D2F99"/>
    <w:rsid w:val="005D3EAF"/>
    <w:rsid w:val="005D41E0"/>
    <w:rsid w:val="005D43F6"/>
    <w:rsid w:val="005D55AC"/>
    <w:rsid w:val="005D593D"/>
    <w:rsid w:val="005D616F"/>
    <w:rsid w:val="005D6ADA"/>
    <w:rsid w:val="005E057B"/>
    <w:rsid w:val="005E0866"/>
    <w:rsid w:val="005E09FB"/>
    <w:rsid w:val="005E0B5D"/>
    <w:rsid w:val="005E168B"/>
    <w:rsid w:val="005E1C69"/>
    <w:rsid w:val="005E351E"/>
    <w:rsid w:val="005E3A6A"/>
    <w:rsid w:val="005E3BC4"/>
    <w:rsid w:val="005E45B8"/>
    <w:rsid w:val="005E494C"/>
    <w:rsid w:val="005E4DF6"/>
    <w:rsid w:val="005E55B8"/>
    <w:rsid w:val="005E5FB9"/>
    <w:rsid w:val="005E6544"/>
    <w:rsid w:val="005E6598"/>
    <w:rsid w:val="005E6D53"/>
    <w:rsid w:val="005E7F25"/>
    <w:rsid w:val="005F03B2"/>
    <w:rsid w:val="005F0705"/>
    <w:rsid w:val="005F1B87"/>
    <w:rsid w:val="005F20AC"/>
    <w:rsid w:val="005F297C"/>
    <w:rsid w:val="005F2A56"/>
    <w:rsid w:val="005F3559"/>
    <w:rsid w:val="005F3CC6"/>
    <w:rsid w:val="005F5BB3"/>
    <w:rsid w:val="005F6753"/>
    <w:rsid w:val="005F67FF"/>
    <w:rsid w:val="005F6CE7"/>
    <w:rsid w:val="005F702B"/>
    <w:rsid w:val="005F7A64"/>
    <w:rsid w:val="00600BF3"/>
    <w:rsid w:val="0060130E"/>
    <w:rsid w:val="006014CF"/>
    <w:rsid w:val="00601618"/>
    <w:rsid w:val="006017DE"/>
    <w:rsid w:val="00601BDA"/>
    <w:rsid w:val="00601EEC"/>
    <w:rsid w:val="006020B2"/>
    <w:rsid w:val="006023D6"/>
    <w:rsid w:val="00602A02"/>
    <w:rsid w:val="006030A5"/>
    <w:rsid w:val="006036C3"/>
    <w:rsid w:val="00603BAF"/>
    <w:rsid w:val="00603F60"/>
    <w:rsid w:val="006046ED"/>
    <w:rsid w:val="00604D38"/>
    <w:rsid w:val="006050C0"/>
    <w:rsid w:val="006050D8"/>
    <w:rsid w:val="00605686"/>
    <w:rsid w:val="0060574A"/>
    <w:rsid w:val="00605751"/>
    <w:rsid w:val="0060609B"/>
    <w:rsid w:val="00606B9D"/>
    <w:rsid w:val="00607516"/>
    <w:rsid w:val="00607B7F"/>
    <w:rsid w:val="006109C1"/>
    <w:rsid w:val="006113A8"/>
    <w:rsid w:val="00612555"/>
    <w:rsid w:val="00612784"/>
    <w:rsid w:val="006129B0"/>
    <w:rsid w:val="00613960"/>
    <w:rsid w:val="0061465B"/>
    <w:rsid w:val="00615ADD"/>
    <w:rsid w:val="006169D0"/>
    <w:rsid w:val="00617BA8"/>
    <w:rsid w:val="00617D1C"/>
    <w:rsid w:val="00620AF5"/>
    <w:rsid w:val="00620B43"/>
    <w:rsid w:val="0062154E"/>
    <w:rsid w:val="00621FC2"/>
    <w:rsid w:val="0062284D"/>
    <w:rsid w:val="00623046"/>
    <w:rsid w:val="006230BB"/>
    <w:rsid w:val="00624065"/>
    <w:rsid w:val="0062455E"/>
    <w:rsid w:val="006247BF"/>
    <w:rsid w:val="00624CDD"/>
    <w:rsid w:val="006257A1"/>
    <w:rsid w:val="006262EF"/>
    <w:rsid w:val="00626314"/>
    <w:rsid w:val="00627179"/>
    <w:rsid w:val="006274CA"/>
    <w:rsid w:val="00627782"/>
    <w:rsid w:val="00627833"/>
    <w:rsid w:val="0062795F"/>
    <w:rsid w:val="00627DDD"/>
    <w:rsid w:val="0063030D"/>
    <w:rsid w:val="00630418"/>
    <w:rsid w:val="00630A9B"/>
    <w:rsid w:val="0063103B"/>
    <w:rsid w:val="00631CDE"/>
    <w:rsid w:val="00631F58"/>
    <w:rsid w:val="0063202A"/>
    <w:rsid w:val="00632480"/>
    <w:rsid w:val="00632C18"/>
    <w:rsid w:val="00632E02"/>
    <w:rsid w:val="006336CD"/>
    <w:rsid w:val="006339F8"/>
    <w:rsid w:val="006342BB"/>
    <w:rsid w:val="0063443B"/>
    <w:rsid w:val="0063449B"/>
    <w:rsid w:val="00634A4B"/>
    <w:rsid w:val="00634C84"/>
    <w:rsid w:val="00634C9D"/>
    <w:rsid w:val="00634E53"/>
    <w:rsid w:val="0063603A"/>
    <w:rsid w:val="006372D6"/>
    <w:rsid w:val="00637CAA"/>
    <w:rsid w:val="006400CC"/>
    <w:rsid w:val="006408C7"/>
    <w:rsid w:val="00640934"/>
    <w:rsid w:val="00641134"/>
    <w:rsid w:val="0064187C"/>
    <w:rsid w:val="006419F8"/>
    <w:rsid w:val="00642F6B"/>
    <w:rsid w:val="00644841"/>
    <w:rsid w:val="00644B14"/>
    <w:rsid w:val="00645656"/>
    <w:rsid w:val="00645CFC"/>
    <w:rsid w:val="00645DA4"/>
    <w:rsid w:val="00646D6D"/>
    <w:rsid w:val="0064766D"/>
    <w:rsid w:val="0065065D"/>
    <w:rsid w:val="00650B4E"/>
    <w:rsid w:val="00650E4B"/>
    <w:rsid w:val="00651099"/>
    <w:rsid w:val="00651D12"/>
    <w:rsid w:val="00651D8F"/>
    <w:rsid w:val="00651DA7"/>
    <w:rsid w:val="00654048"/>
    <w:rsid w:val="00654144"/>
    <w:rsid w:val="006547F0"/>
    <w:rsid w:val="0065561A"/>
    <w:rsid w:val="0065586D"/>
    <w:rsid w:val="006559AA"/>
    <w:rsid w:val="006564E4"/>
    <w:rsid w:val="00656D85"/>
    <w:rsid w:val="006601B7"/>
    <w:rsid w:val="006601EF"/>
    <w:rsid w:val="00660587"/>
    <w:rsid w:val="006624A9"/>
    <w:rsid w:val="00662C8D"/>
    <w:rsid w:val="00663634"/>
    <w:rsid w:val="006639C9"/>
    <w:rsid w:val="00663DC3"/>
    <w:rsid w:val="00664598"/>
    <w:rsid w:val="00664975"/>
    <w:rsid w:val="00664C4C"/>
    <w:rsid w:val="00665631"/>
    <w:rsid w:val="00665AD2"/>
    <w:rsid w:val="00665DE9"/>
    <w:rsid w:val="00665E10"/>
    <w:rsid w:val="00665FE3"/>
    <w:rsid w:val="0066630B"/>
    <w:rsid w:val="00666439"/>
    <w:rsid w:val="0066665D"/>
    <w:rsid w:val="006667E4"/>
    <w:rsid w:val="00666B23"/>
    <w:rsid w:val="00666EEE"/>
    <w:rsid w:val="006673EB"/>
    <w:rsid w:val="00667E02"/>
    <w:rsid w:val="00670043"/>
    <w:rsid w:val="00670E49"/>
    <w:rsid w:val="00671522"/>
    <w:rsid w:val="0067283F"/>
    <w:rsid w:val="00672A5F"/>
    <w:rsid w:val="0067429B"/>
    <w:rsid w:val="006742A3"/>
    <w:rsid w:val="006762A6"/>
    <w:rsid w:val="00676572"/>
    <w:rsid w:val="00676BB9"/>
    <w:rsid w:val="006774C2"/>
    <w:rsid w:val="00680824"/>
    <w:rsid w:val="00680E0E"/>
    <w:rsid w:val="00681155"/>
    <w:rsid w:val="0068132D"/>
    <w:rsid w:val="00681732"/>
    <w:rsid w:val="006819E1"/>
    <w:rsid w:val="00682710"/>
    <w:rsid w:val="006849FF"/>
    <w:rsid w:val="006852E8"/>
    <w:rsid w:val="00685436"/>
    <w:rsid w:val="00685783"/>
    <w:rsid w:val="0068684E"/>
    <w:rsid w:val="00686DE1"/>
    <w:rsid w:val="0068732B"/>
    <w:rsid w:val="0068736D"/>
    <w:rsid w:val="00687961"/>
    <w:rsid w:val="00687CD5"/>
    <w:rsid w:val="00687E65"/>
    <w:rsid w:val="0069066A"/>
    <w:rsid w:val="00690B40"/>
    <w:rsid w:val="00691196"/>
    <w:rsid w:val="0069243F"/>
    <w:rsid w:val="00692867"/>
    <w:rsid w:val="00692D12"/>
    <w:rsid w:val="006931D6"/>
    <w:rsid w:val="00693680"/>
    <w:rsid w:val="00693E2E"/>
    <w:rsid w:val="006952E7"/>
    <w:rsid w:val="00695A8A"/>
    <w:rsid w:val="0069631E"/>
    <w:rsid w:val="006964AF"/>
    <w:rsid w:val="00696AC7"/>
    <w:rsid w:val="0069722C"/>
    <w:rsid w:val="0069777B"/>
    <w:rsid w:val="00697ECE"/>
    <w:rsid w:val="006A02FC"/>
    <w:rsid w:val="006A048D"/>
    <w:rsid w:val="006A13B4"/>
    <w:rsid w:val="006A1F37"/>
    <w:rsid w:val="006A22C3"/>
    <w:rsid w:val="006A347D"/>
    <w:rsid w:val="006A3639"/>
    <w:rsid w:val="006A3CA8"/>
    <w:rsid w:val="006A449A"/>
    <w:rsid w:val="006A4941"/>
    <w:rsid w:val="006A50D0"/>
    <w:rsid w:val="006A527E"/>
    <w:rsid w:val="006A552B"/>
    <w:rsid w:val="006A6426"/>
    <w:rsid w:val="006A651F"/>
    <w:rsid w:val="006A6771"/>
    <w:rsid w:val="006A7586"/>
    <w:rsid w:val="006A75B3"/>
    <w:rsid w:val="006A762B"/>
    <w:rsid w:val="006A7CF9"/>
    <w:rsid w:val="006B0183"/>
    <w:rsid w:val="006B0877"/>
    <w:rsid w:val="006B09DB"/>
    <w:rsid w:val="006B13E8"/>
    <w:rsid w:val="006B1A16"/>
    <w:rsid w:val="006B1F81"/>
    <w:rsid w:val="006B4125"/>
    <w:rsid w:val="006B4F1C"/>
    <w:rsid w:val="006B5393"/>
    <w:rsid w:val="006B6581"/>
    <w:rsid w:val="006B6A1C"/>
    <w:rsid w:val="006B7BE9"/>
    <w:rsid w:val="006C0D8B"/>
    <w:rsid w:val="006C10ED"/>
    <w:rsid w:val="006C2410"/>
    <w:rsid w:val="006C28D9"/>
    <w:rsid w:val="006C2B83"/>
    <w:rsid w:val="006C2C07"/>
    <w:rsid w:val="006C3D23"/>
    <w:rsid w:val="006C40C0"/>
    <w:rsid w:val="006C4DEA"/>
    <w:rsid w:val="006C4EC7"/>
    <w:rsid w:val="006C59B8"/>
    <w:rsid w:val="006C644F"/>
    <w:rsid w:val="006C6AC1"/>
    <w:rsid w:val="006C7F9D"/>
    <w:rsid w:val="006D08DF"/>
    <w:rsid w:val="006D1C14"/>
    <w:rsid w:val="006D26CC"/>
    <w:rsid w:val="006D2EC0"/>
    <w:rsid w:val="006D30D4"/>
    <w:rsid w:val="006D3251"/>
    <w:rsid w:val="006D39D7"/>
    <w:rsid w:val="006D4AE1"/>
    <w:rsid w:val="006D5A16"/>
    <w:rsid w:val="006D5F5B"/>
    <w:rsid w:val="006D6B4D"/>
    <w:rsid w:val="006D6D8E"/>
    <w:rsid w:val="006D7375"/>
    <w:rsid w:val="006D763E"/>
    <w:rsid w:val="006E01EB"/>
    <w:rsid w:val="006E060E"/>
    <w:rsid w:val="006E1275"/>
    <w:rsid w:val="006E24E6"/>
    <w:rsid w:val="006E2ECC"/>
    <w:rsid w:val="006E34AE"/>
    <w:rsid w:val="006E3F5C"/>
    <w:rsid w:val="006E49C5"/>
    <w:rsid w:val="006E4B3B"/>
    <w:rsid w:val="006E4F20"/>
    <w:rsid w:val="006E5223"/>
    <w:rsid w:val="006E535E"/>
    <w:rsid w:val="006E5EBE"/>
    <w:rsid w:val="006E5EC2"/>
    <w:rsid w:val="006E6917"/>
    <w:rsid w:val="006E69BD"/>
    <w:rsid w:val="006E7133"/>
    <w:rsid w:val="006E76FF"/>
    <w:rsid w:val="006E7710"/>
    <w:rsid w:val="006E7B6F"/>
    <w:rsid w:val="006E7D9D"/>
    <w:rsid w:val="006F00F3"/>
    <w:rsid w:val="006F0578"/>
    <w:rsid w:val="006F071D"/>
    <w:rsid w:val="006F0946"/>
    <w:rsid w:val="006F15AF"/>
    <w:rsid w:val="006F1A5E"/>
    <w:rsid w:val="006F3AE3"/>
    <w:rsid w:val="006F4445"/>
    <w:rsid w:val="006F588A"/>
    <w:rsid w:val="006F5941"/>
    <w:rsid w:val="006F5965"/>
    <w:rsid w:val="006F6B46"/>
    <w:rsid w:val="006F6ED8"/>
    <w:rsid w:val="006F74FB"/>
    <w:rsid w:val="006F7D78"/>
    <w:rsid w:val="0070066B"/>
    <w:rsid w:val="00700752"/>
    <w:rsid w:val="00701171"/>
    <w:rsid w:val="00701604"/>
    <w:rsid w:val="00701938"/>
    <w:rsid w:val="00701B8D"/>
    <w:rsid w:val="0070258C"/>
    <w:rsid w:val="00702725"/>
    <w:rsid w:val="00702907"/>
    <w:rsid w:val="00702EDE"/>
    <w:rsid w:val="007032C4"/>
    <w:rsid w:val="00703982"/>
    <w:rsid w:val="00704F01"/>
    <w:rsid w:val="00706314"/>
    <w:rsid w:val="00707144"/>
    <w:rsid w:val="007072C5"/>
    <w:rsid w:val="00707C92"/>
    <w:rsid w:val="00710078"/>
    <w:rsid w:val="0071011D"/>
    <w:rsid w:val="00710B06"/>
    <w:rsid w:val="00711379"/>
    <w:rsid w:val="00711560"/>
    <w:rsid w:val="0071260E"/>
    <w:rsid w:val="0071352F"/>
    <w:rsid w:val="00713955"/>
    <w:rsid w:val="0071409B"/>
    <w:rsid w:val="007161C4"/>
    <w:rsid w:val="00716367"/>
    <w:rsid w:val="0071655D"/>
    <w:rsid w:val="00716C62"/>
    <w:rsid w:val="00717B14"/>
    <w:rsid w:val="00717B6C"/>
    <w:rsid w:val="0072032E"/>
    <w:rsid w:val="007204E2"/>
    <w:rsid w:val="0072099A"/>
    <w:rsid w:val="00720F87"/>
    <w:rsid w:val="00721676"/>
    <w:rsid w:val="007219A1"/>
    <w:rsid w:val="00722FFC"/>
    <w:rsid w:val="0072318C"/>
    <w:rsid w:val="00723566"/>
    <w:rsid w:val="0072395A"/>
    <w:rsid w:val="00723A88"/>
    <w:rsid w:val="00724062"/>
    <w:rsid w:val="00724481"/>
    <w:rsid w:val="0072451D"/>
    <w:rsid w:val="007247EF"/>
    <w:rsid w:val="00725284"/>
    <w:rsid w:val="007254D2"/>
    <w:rsid w:val="00725646"/>
    <w:rsid w:val="007258FC"/>
    <w:rsid w:val="00726ABC"/>
    <w:rsid w:val="00726C3D"/>
    <w:rsid w:val="00727E55"/>
    <w:rsid w:val="00730847"/>
    <w:rsid w:val="007309D2"/>
    <w:rsid w:val="0073110C"/>
    <w:rsid w:val="00731623"/>
    <w:rsid w:val="00731A81"/>
    <w:rsid w:val="007331B7"/>
    <w:rsid w:val="007332B0"/>
    <w:rsid w:val="00733E9F"/>
    <w:rsid w:val="00734997"/>
    <w:rsid w:val="0073517A"/>
    <w:rsid w:val="007351BA"/>
    <w:rsid w:val="0073524B"/>
    <w:rsid w:val="007352D7"/>
    <w:rsid w:val="0073567F"/>
    <w:rsid w:val="00735A49"/>
    <w:rsid w:val="00740334"/>
    <w:rsid w:val="00740AAA"/>
    <w:rsid w:val="0074116A"/>
    <w:rsid w:val="00741635"/>
    <w:rsid w:val="00742A17"/>
    <w:rsid w:val="00742B4B"/>
    <w:rsid w:val="00742C3C"/>
    <w:rsid w:val="0074355D"/>
    <w:rsid w:val="00743718"/>
    <w:rsid w:val="00744420"/>
    <w:rsid w:val="00744BA2"/>
    <w:rsid w:val="00744BDF"/>
    <w:rsid w:val="0074523A"/>
    <w:rsid w:val="00746198"/>
    <w:rsid w:val="00746877"/>
    <w:rsid w:val="0074772F"/>
    <w:rsid w:val="007502B9"/>
    <w:rsid w:val="00750AE1"/>
    <w:rsid w:val="0075105B"/>
    <w:rsid w:val="007511F9"/>
    <w:rsid w:val="00752276"/>
    <w:rsid w:val="00752DD9"/>
    <w:rsid w:val="007543FD"/>
    <w:rsid w:val="007544AB"/>
    <w:rsid w:val="007545CD"/>
    <w:rsid w:val="007552B0"/>
    <w:rsid w:val="00755711"/>
    <w:rsid w:val="00755A8A"/>
    <w:rsid w:val="007565E3"/>
    <w:rsid w:val="0075765B"/>
    <w:rsid w:val="00757A6C"/>
    <w:rsid w:val="0076026F"/>
    <w:rsid w:val="00760567"/>
    <w:rsid w:val="00760DAE"/>
    <w:rsid w:val="0076104B"/>
    <w:rsid w:val="007611E9"/>
    <w:rsid w:val="0076137F"/>
    <w:rsid w:val="007616CF"/>
    <w:rsid w:val="00761FCB"/>
    <w:rsid w:val="0076212F"/>
    <w:rsid w:val="0076226D"/>
    <w:rsid w:val="00762299"/>
    <w:rsid w:val="00762BE4"/>
    <w:rsid w:val="0076316A"/>
    <w:rsid w:val="0076426A"/>
    <w:rsid w:val="00765098"/>
    <w:rsid w:val="00767995"/>
    <w:rsid w:val="00767BF2"/>
    <w:rsid w:val="00770350"/>
    <w:rsid w:val="00770803"/>
    <w:rsid w:val="00770B36"/>
    <w:rsid w:val="00771478"/>
    <w:rsid w:val="007724A3"/>
    <w:rsid w:val="007747DB"/>
    <w:rsid w:val="00774B18"/>
    <w:rsid w:val="0077585D"/>
    <w:rsid w:val="007758B7"/>
    <w:rsid w:val="00775D1A"/>
    <w:rsid w:val="0077652C"/>
    <w:rsid w:val="007766A2"/>
    <w:rsid w:val="00776CC4"/>
    <w:rsid w:val="00777176"/>
    <w:rsid w:val="00777246"/>
    <w:rsid w:val="0078090D"/>
    <w:rsid w:val="00780B3E"/>
    <w:rsid w:val="00781391"/>
    <w:rsid w:val="00782F3C"/>
    <w:rsid w:val="007837A7"/>
    <w:rsid w:val="007839BE"/>
    <w:rsid w:val="007841EE"/>
    <w:rsid w:val="00784811"/>
    <w:rsid w:val="00784833"/>
    <w:rsid w:val="007848D4"/>
    <w:rsid w:val="007849D5"/>
    <w:rsid w:val="00784A6C"/>
    <w:rsid w:val="007855D4"/>
    <w:rsid w:val="00785B88"/>
    <w:rsid w:val="00786269"/>
    <w:rsid w:val="00786BD6"/>
    <w:rsid w:val="007870DA"/>
    <w:rsid w:val="00787210"/>
    <w:rsid w:val="0078732F"/>
    <w:rsid w:val="00787DC3"/>
    <w:rsid w:val="00790910"/>
    <w:rsid w:val="00790D0A"/>
    <w:rsid w:val="00791B42"/>
    <w:rsid w:val="00793065"/>
    <w:rsid w:val="00793398"/>
    <w:rsid w:val="007936CE"/>
    <w:rsid w:val="00794AE5"/>
    <w:rsid w:val="00794BA3"/>
    <w:rsid w:val="007958AD"/>
    <w:rsid w:val="007962F9"/>
    <w:rsid w:val="0079653D"/>
    <w:rsid w:val="00796569"/>
    <w:rsid w:val="00796B3A"/>
    <w:rsid w:val="007978C3"/>
    <w:rsid w:val="00797935"/>
    <w:rsid w:val="00797D5E"/>
    <w:rsid w:val="007A03C8"/>
    <w:rsid w:val="007A080F"/>
    <w:rsid w:val="007A15F7"/>
    <w:rsid w:val="007A1820"/>
    <w:rsid w:val="007A2610"/>
    <w:rsid w:val="007A3039"/>
    <w:rsid w:val="007A3105"/>
    <w:rsid w:val="007A64BB"/>
    <w:rsid w:val="007A6A90"/>
    <w:rsid w:val="007A70BA"/>
    <w:rsid w:val="007A71A4"/>
    <w:rsid w:val="007A7E6D"/>
    <w:rsid w:val="007B067A"/>
    <w:rsid w:val="007B0813"/>
    <w:rsid w:val="007B1707"/>
    <w:rsid w:val="007B251D"/>
    <w:rsid w:val="007B2948"/>
    <w:rsid w:val="007B2DBC"/>
    <w:rsid w:val="007B3718"/>
    <w:rsid w:val="007B4A25"/>
    <w:rsid w:val="007B5174"/>
    <w:rsid w:val="007B54FE"/>
    <w:rsid w:val="007B565E"/>
    <w:rsid w:val="007B5B5A"/>
    <w:rsid w:val="007B5EA9"/>
    <w:rsid w:val="007B64BB"/>
    <w:rsid w:val="007B6FCE"/>
    <w:rsid w:val="007B7139"/>
    <w:rsid w:val="007B7B14"/>
    <w:rsid w:val="007C0B9A"/>
    <w:rsid w:val="007C1707"/>
    <w:rsid w:val="007C1D0E"/>
    <w:rsid w:val="007C1F80"/>
    <w:rsid w:val="007C22A5"/>
    <w:rsid w:val="007C2449"/>
    <w:rsid w:val="007C2688"/>
    <w:rsid w:val="007C2EBF"/>
    <w:rsid w:val="007C3A6E"/>
    <w:rsid w:val="007C3AB2"/>
    <w:rsid w:val="007C4C03"/>
    <w:rsid w:val="007C57A0"/>
    <w:rsid w:val="007C583E"/>
    <w:rsid w:val="007C6399"/>
    <w:rsid w:val="007C6A2E"/>
    <w:rsid w:val="007C7B12"/>
    <w:rsid w:val="007D0883"/>
    <w:rsid w:val="007D0A22"/>
    <w:rsid w:val="007D19A5"/>
    <w:rsid w:val="007D1D2C"/>
    <w:rsid w:val="007D215C"/>
    <w:rsid w:val="007D2699"/>
    <w:rsid w:val="007D2C82"/>
    <w:rsid w:val="007D3362"/>
    <w:rsid w:val="007D3477"/>
    <w:rsid w:val="007D513D"/>
    <w:rsid w:val="007D567F"/>
    <w:rsid w:val="007D597D"/>
    <w:rsid w:val="007D5C9A"/>
    <w:rsid w:val="007D6698"/>
    <w:rsid w:val="007D68F3"/>
    <w:rsid w:val="007D768B"/>
    <w:rsid w:val="007D7740"/>
    <w:rsid w:val="007D794C"/>
    <w:rsid w:val="007E098C"/>
    <w:rsid w:val="007E0B0B"/>
    <w:rsid w:val="007E129D"/>
    <w:rsid w:val="007E1857"/>
    <w:rsid w:val="007E1CC2"/>
    <w:rsid w:val="007E2207"/>
    <w:rsid w:val="007E3D17"/>
    <w:rsid w:val="007E4294"/>
    <w:rsid w:val="007E4520"/>
    <w:rsid w:val="007E50C0"/>
    <w:rsid w:val="007E526D"/>
    <w:rsid w:val="007E6C5D"/>
    <w:rsid w:val="007F0C79"/>
    <w:rsid w:val="007F1865"/>
    <w:rsid w:val="007F1A3E"/>
    <w:rsid w:val="007F25C8"/>
    <w:rsid w:val="007F2A2B"/>
    <w:rsid w:val="007F3585"/>
    <w:rsid w:val="007F4BFD"/>
    <w:rsid w:val="007F4C01"/>
    <w:rsid w:val="007F5288"/>
    <w:rsid w:val="007F56BF"/>
    <w:rsid w:val="007F5BB0"/>
    <w:rsid w:val="007F6981"/>
    <w:rsid w:val="007F6DBE"/>
    <w:rsid w:val="007F7A1C"/>
    <w:rsid w:val="007F7B85"/>
    <w:rsid w:val="00800083"/>
    <w:rsid w:val="0080019D"/>
    <w:rsid w:val="00800EA7"/>
    <w:rsid w:val="008018DE"/>
    <w:rsid w:val="008029E4"/>
    <w:rsid w:val="00802AE9"/>
    <w:rsid w:val="00803090"/>
    <w:rsid w:val="0080315E"/>
    <w:rsid w:val="00803403"/>
    <w:rsid w:val="008035B2"/>
    <w:rsid w:val="00803B2F"/>
    <w:rsid w:val="00804162"/>
    <w:rsid w:val="008041BB"/>
    <w:rsid w:val="00804D5F"/>
    <w:rsid w:val="00804FF0"/>
    <w:rsid w:val="00805B80"/>
    <w:rsid w:val="0080624C"/>
    <w:rsid w:val="00806838"/>
    <w:rsid w:val="00806A1E"/>
    <w:rsid w:val="008070F1"/>
    <w:rsid w:val="0080785D"/>
    <w:rsid w:val="008101BD"/>
    <w:rsid w:val="0081295B"/>
    <w:rsid w:val="008137B8"/>
    <w:rsid w:val="00814837"/>
    <w:rsid w:val="00814E95"/>
    <w:rsid w:val="0081507F"/>
    <w:rsid w:val="008152E7"/>
    <w:rsid w:val="00815BA7"/>
    <w:rsid w:val="008161C0"/>
    <w:rsid w:val="00816879"/>
    <w:rsid w:val="00816C53"/>
    <w:rsid w:val="008170D4"/>
    <w:rsid w:val="00817FF2"/>
    <w:rsid w:val="0082009F"/>
    <w:rsid w:val="0082115F"/>
    <w:rsid w:val="00821728"/>
    <w:rsid w:val="00821B33"/>
    <w:rsid w:val="00823364"/>
    <w:rsid w:val="0082355E"/>
    <w:rsid w:val="00824B42"/>
    <w:rsid w:val="00824DF4"/>
    <w:rsid w:val="00824FB3"/>
    <w:rsid w:val="00825C7F"/>
    <w:rsid w:val="00825D16"/>
    <w:rsid w:val="00826391"/>
    <w:rsid w:val="00827192"/>
    <w:rsid w:val="00827298"/>
    <w:rsid w:val="00827835"/>
    <w:rsid w:val="008301FC"/>
    <w:rsid w:val="00830510"/>
    <w:rsid w:val="008306A8"/>
    <w:rsid w:val="00830CF1"/>
    <w:rsid w:val="00831325"/>
    <w:rsid w:val="00831811"/>
    <w:rsid w:val="008319CB"/>
    <w:rsid w:val="00831A8C"/>
    <w:rsid w:val="00832736"/>
    <w:rsid w:val="0083275F"/>
    <w:rsid w:val="008328B6"/>
    <w:rsid w:val="00832C0E"/>
    <w:rsid w:val="008344BF"/>
    <w:rsid w:val="008344F9"/>
    <w:rsid w:val="00835137"/>
    <w:rsid w:val="00835331"/>
    <w:rsid w:val="00835CCD"/>
    <w:rsid w:val="008363FE"/>
    <w:rsid w:val="00836699"/>
    <w:rsid w:val="00836A8C"/>
    <w:rsid w:val="00836AA9"/>
    <w:rsid w:val="00836C4C"/>
    <w:rsid w:val="00840105"/>
    <w:rsid w:val="0084016B"/>
    <w:rsid w:val="00840A29"/>
    <w:rsid w:val="00840B34"/>
    <w:rsid w:val="00841B40"/>
    <w:rsid w:val="0084263C"/>
    <w:rsid w:val="008434A1"/>
    <w:rsid w:val="00843804"/>
    <w:rsid w:val="00843C47"/>
    <w:rsid w:val="008447BC"/>
    <w:rsid w:val="00845221"/>
    <w:rsid w:val="0084637A"/>
    <w:rsid w:val="008463E6"/>
    <w:rsid w:val="00846C4B"/>
    <w:rsid w:val="008478B4"/>
    <w:rsid w:val="008478CF"/>
    <w:rsid w:val="00847D0C"/>
    <w:rsid w:val="008502F0"/>
    <w:rsid w:val="00850E5E"/>
    <w:rsid w:val="00851233"/>
    <w:rsid w:val="0085194D"/>
    <w:rsid w:val="00852FD8"/>
    <w:rsid w:val="00853E03"/>
    <w:rsid w:val="00853ECD"/>
    <w:rsid w:val="00854162"/>
    <w:rsid w:val="008548D5"/>
    <w:rsid w:val="00854B7A"/>
    <w:rsid w:val="00855465"/>
    <w:rsid w:val="008554AD"/>
    <w:rsid w:val="008556DE"/>
    <w:rsid w:val="00855736"/>
    <w:rsid w:val="00855831"/>
    <w:rsid w:val="00855D8D"/>
    <w:rsid w:val="008560BE"/>
    <w:rsid w:val="00856382"/>
    <w:rsid w:val="00856B49"/>
    <w:rsid w:val="00856E1C"/>
    <w:rsid w:val="00856E22"/>
    <w:rsid w:val="00857D41"/>
    <w:rsid w:val="008608BA"/>
    <w:rsid w:val="00860A21"/>
    <w:rsid w:val="0086177D"/>
    <w:rsid w:val="0086196E"/>
    <w:rsid w:val="00861C9F"/>
    <w:rsid w:val="00862049"/>
    <w:rsid w:val="008636DA"/>
    <w:rsid w:val="0086416B"/>
    <w:rsid w:val="00864594"/>
    <w:rsid w:val="00864EEC"/>
    <w:rsid w:val="008654AF"/>
    <w:rsid w:val="008665E5"/>
    <w:rsid w:val="00866697"/>
    <w:rsid w:val="00866BBD"/>
    <w:rsid w:val="008672E3"/>
    <w:rsid w:val="008674BB"/>
    <w:rsid w:val="0086795C"/>
    <w:rsid w:val="008703DB"/>
    <w:rsid w:val="00870771"/>
    <w:rsid w:val="00870AA5"/>
    <w:rsid w:val="0087125D"/>
    <w:rsid w:val="008714F7"/>
    <w:rsid w:val="008719F5"/>
    <w:rsid w:val="0087200B"/>
    <w:rsid w:val="008722E0"/>
    <w:rsid w:val="0087281E"/>
    <w:rsid w:val="00872C86"/>
    <w:rsid w:val="00872FB4"/>
    <w:rsid w:val="00874CFE"/>
    <w:rsid w:val="00874E83"/>
    <w:rsid w:val="00875910"/>
    <w:rsid w:val="00875936"/>
    <w:rsid w:val="00875D53"/>
    <w:rsid w:val="00880230"/>
    <w:rsid w:val="00880356"/>
    <w:rsid w:val="00880EAE"/>
    <w:rsid w:val="0088112F"/>
    <w:rsid w:val="00881196"/>
    <w:rsid w:val="008811E0"/>
    <w:rsid w:val="00881752"/>
    <w:rsid w:val="00881804"/>
    <w:rsid w:val="00881CA9"/>
    <w:rsid w:val="008834F1"/>
    <w:rsid w:val="00884949"/>
    <w:rsid w:val="00884E77"/>
    <w:rsid w:val="00885008"/>
    <w:rsid w:val="00886650"/>
    <w:rsid w:val="008877EB"/>
    <w:rsid w:val="00887E7C"/>
    <w:rsid w:val="00890C4E"/>
    <w:rsid w:val="00892C6F"/>
    <w:rsid w:val="00892E59"/>
    <w:rsid w:val="00893A25"/>
    <w:rsid w:val="00893B6D"/>
    <w:rsid w:val="00893FE2"/>
    <w:rsid w:val="00894AF8"/>
    <w:rsid w:val="008954E9"/>
    <w:rsid w:val="00895634"/>
    <w:rsid w:val="00896A47"/>
    <w:rsid w:val="00896ADA"/>
    <w:rsid w:val="008972D5"/>
    <w:rsid w:val="00897FE5"/>
    <w:rsid w:val="008A0C2B"/>
    <w:rsid w:val="008A1EBD"/>
    <w:rsid w:val="008A24F0"/>
    <w:rsid w:val="008A3033"/>
    <w:rsid w:val="008A3AC6"/>
    <w:rsid w:val="008A3B5E"/>
    <w:rsid w:val="008A40DD"/>
    <w:rsid w:val="008A4C4A"/>
    <w:rsid w:val="008A5065"/>
    <w:rsid w:val="008A547A"/>
    <w:rsid w:val="008A60EF"/>
    <w:rsid w:val="008A6BD0"/>
    <w:rsid w:val="008A6C81"/>
    <w:rsid w:val="008A7905"/>
    <w:rsid w:val="008A7B6F"/>
    <w:rsid w:val="008A7D2B"/>
    <w:rsid w:val="008B001A"/>
    <w:rsid w:val="008B0797"/>
    <w:rsid w:val="008B1369"/>
    <w:rsid w:val="008B2ABB"/>
    <w:rsid w:val="008B2F38"/>
    <w:rsid w:val="008B358C"/>
    <w:rsid w:val="008B43DC"/>
    <w:rsid w:val="008B4D57"/>
    <w:rsid w:val="008B5B66"/>
    <w:rsid w:val="008B63A2"/>
    <w:rsid w:val="008C004F"/>
    <w:rsid w:val="008C036C"/>
    <w:rsid w:val="008C03CA"/>
    <w:rsid w:val="008C0891"/>
    <w:rsid w:val="008C0CF9"/>
    <w:rsid w:val="008C1225"/>
    <w:rsid w:val="008C17C3"/>
    <w:rsid w:val="008C1991"/>
    <w:rsid w:val="008C39C2"/>
    <w:rsid w:val="008C3A30"/>
    <w:rsid w:val="008C45E4"/>
    <w:rsid w:val="008C4FA3"/>
    <w:rsid w:val="008C5B35"/>
    <w:rsid w:val="008C5EE6"/>
    <w:rsid w:val="008C641A"/>
    <w:rsid w:val="008C6459"/>
    <w:rsid w:val="008C651B"/>
    <w:rsid w:val="008C72CC"/>
    <w:rsid w:val="008C7419"/>
    <w:rsid w:val="008C762D"/>
    <w:rsid w:val="008D0564"/>
    <w:rsid w:val="008D0934"/>
    <w:rsid w:val="008D0C03"/>
    <w:rsid w:val="008D1C5E"/>
    <w:rsid w:val="008D1FA8"/>
    <w:rsid w:val="008D381F"/>
    <w:rsid w:val="008D3B29"/>
    <w:rsid w:val="008D3B4B"/>
    <w:rsid w:val="008D43CE"/>
    <w:rsid w:val="008D4A55"/>
    <w:rsid w:val="008D572A"/>
    <w:rsid w:val="008D5E87"/>
    <w:rsid w:val="008D6741"/>
    <w:rsid w:val="008D67F1"/>
    <w:rsid w:val="008D7056"/>
    <w:rsid w:val="008D7CF3"/>
    <w:rsid w:val="008D7E53"/>
    <w:rsid w:val="008D7EBF"/>
    <w:rsid w:val="008E0F78"/>
    <w:rsid w:val="008E160E"/>
    <w:rsid w:val="008E163F"/>
    <w:rsid w:val="008E1747"/>
    <w:rsid w:val="008E2D9E"/>
    <w:rsid w:val="008E344E"/>
    <w:rsid w:val="008E35CE"/>
    <w:rsid w:val="008E37EC"/>
    <w:rsid w:val="008E3A8E"/>
    <w:rsid w:val="008E456B"/>
    <w:rsid w:val="008E52D6"/>
    <w:rsid w:val="008E631F"/>
    <w:rsid w:val="008E6E16"/>
    <w:rsid w:val="008E7381"/>
    <w:rsid w:val="008E76B3"/>
    <w:rsid w:val="008E770C"/>
    <w:rsid w:val="008E7EAE"/>
    <w:rsid w:val="008E7F9F"/>
    <w:rsid w:val="008F037F"/>
    <w:rsid w:val="008F089E"/>
    <w:rsid w:val="008F09EA"/>
    <w:rsid w:val="008F0D45"/>
    <w:rsid w:val="008F0D77"/>
    <w:rsid w:val="008F101A"/>
    <w:rsid w:val="008F129B"/>
    <w:rsid w:val="008F162A"/>
    <w:rsid w:val="008F1705"/>
    <w:rsid w:val="008F18F6"/>
    <w:rsid w:val="008F1E76"/>
    <w:rsid w:val="008F1EEB"/>
    <w:rsid w:val="008F31F7"/>
    <w:rsid w:val="008F38A8"/>
    <w:rsid w:val="008F4463"/>
    <w:rsid w:val="008F4799"/>
    <w:rsid w:val="008F498F"/>
    <w:rsid w:val="008F49D5"/>
    <w:rsid w:val="008F4FF7"/>
    <w:rsid w:val="008F55D5"/>
    <w:rsid w:val="008F5CF8"/>
    <w:rsid w:val="008F667F"/>
    <w:rsid w:val="008F6D4E"/>
    <w:rsid w:val="008F7603"/>
    <w:rsid w:val="008F7824"/>
    <w:rsid w:val="008F7988"/>
    <w:rsid w:val="008F7A3F"/>
    <w:rsid w:val="009005BD"/>
    <w:rsid w:val="0090091C"/>
    <w:rsid w:val="00901D1A"/>
    <w:rsid w:val="00902803"/>
    <w:rsid w:val="00902C1E"/>
    <w:rsid w:val="009045CD"/>
    <w:rsid w:val="00904EC5"/>
    <w:rsid w:val="00904F16"/>
    <w:rsid w:val="00904FDF"/>
    <w:rsid w:val="0090500B"/>
    <w:rsid w:val="00905CB2"/>
    <w:rsid w:val="00906035"/>
    <w:rsid w:val="009068DC"/>
    <w:rsid w:val="0090768D"/>
    <w:rsid w:val="0091035A"/>
    <w:rsid w:val="00910ABB"/>
    <w:rsid w:val="00910C85"/>
    <w:rsid w:val="00912351"/>
    <w:rsid w:val="009123A5"/>
    <w:rsid w:val="00912404"/>
    <w:rsid w:val="00912AE5"/>
    <w:rsid w:val="00912F4E"/>
    <w:rsid w:val="00913B59"/>
    <w:rsid w:val="00914E46"/>
    <w:rsid w:val="0091552F"/>
    <w:rsid w:val="00915641"/>
    <w:rsid w:val="00915D55"/>
    <w:rsid w:val="00915E03"/>
    <w:rsid w:val="009160CA"/>
    <w:rsid w:val="00916526"/>
    <w:rsid w:val="00917877"/>
    <w:rsid w:val="00917983"/>
    <w:rsid w:val="009205AD"/>
    <w:rsid w:val="00920723"/>
    <w:rsid w:val="00920CBE"/>
    <w:rsid w:val="009224A7"/>
    <w:rsid w:val="00922876"/>
    <w:rsid w:val="00922B1C"/>
    <w:rsid w:val="009231C8"/>
    <w:rsid w:val="0092395F"/>
    <w:rsid w:val="00923C51"/>
    <w:rsid w:val="0092456A"/>
    <w:rsid w:val="0092523A"/>
    <w:rsid w:val="009253DA"/>
    <w:rsid w:val="00925D13"/>
    <w:rsid w:val="00925DD7"/>
    <w:rsid w:val="0092609E"/>
    <w:rsid w:val="009274E9"/>
    <w:rsid w:val="00927917"/>
    <w:rsid w:val="0093034E"/>
    <w:rsid w:val="00931000"/>
    <w:rsid w:val="009312E7"/>
    <w:rsid w:val="00931959"/>
    <w:rsid w:val="00931B34"/>
    <w:rsid w:val="00931C59"/>
    <w:rsid w:val="00931F27"/>
    <w:rsid w:val="00932B0A"/>
    <w:rsid w:val="00932E10"/>
    <w:rsid w:val="00932F77"/>
    <w:rsid w:val="009333DA"/>
    <w:rsid w:val="009348A6"/>
    <w:rsid w:val="00934B0D"/>
    <w:rsid w:val="00934E43"/>
    <w:rsid w:val="00935965"/>
    <w:rsid w:val="00936637"/>
    <w:rsid w:val="009405DE"/>
    <w:rsid w:val="00942308"/>
    <w:rsid w:val="009423AD"/>
    <w:rsid w:val="0094240C"/>
    <w:rsid w:val="00942501"/>
    <w:rsid w:val="00942EAF"/>
    <w:rsid w:val="00942F1C"/>
    <w:rsid w:val="00943BC5"/>
    <w:rsid w:val="00944E53"/>
    <w:rsid w:val="00945A52"/>
    <w:rsid w:val="00945F01"/>
    <w:rsid w:val="00945FD6"/>
    <w:rsid w:val="00946AA1"/>
    <w:rsid w:val="00946BC5"/>
    <w:rsid w:val="00946F0E"/>
    <w:rsid w:val="00947DD6"/>
    <w:rsid w:val="00950079"/>
    <w:rsid w:val="009506EF"/>
    <w:rsid w:val="00950A05"/>
    <w:rsid w:val="009514CF"/>
    <w:rsid w:val="00951697"/>
    <w:rsid w:val="00951A6F"/>
    <w:rsid w:val="0095228A"/>
    <w:rsid w:val="009524F6"/>
    <w:rsid w:val="00952EEC"/>
    <w:rsid w:val="00952F8B"/>
    <w:rsid w:val="009548E5"/>
    <w:rsid w:val="00954B69"/>
    <w:rsid w:val="0095553B"/>
    <w:rsid w:val="0095675E"/>
    <w:rsid w:val="009568D8"/>
    <w:rsid w:val="00956A16"/>
    <w:rsid w:val="00956A8A"/>
    <w:rsid w:val="00956C0F"/>
    <w:rsid w:val="00956DB7"/>
    <w:rsid w:val="00956FC9"/>
    <w:rsid w:val="009570DF"/>
    <w:rsid w:val="009574B5"/>
    <w:rsid w:val="00957BF3"/>
    <w:rsid w:val="0096015C"/>
    <w:rsid w:val="00960212"/>
    <w:rsid w:val="00960F3E"/>
    <w:rsid w:val="0096132A"/>
    <w:rsid w:val="00961E89"/>
    <w:rsid w:val="00962EDA"/>
    <w:rsid w:val="00963304"/>
    <w:rsid w:val="009633DA"/>
    <w:rsid w:val="0096397A"/>
    <w:rsid w:val="00963FF3"/>
    <w:rsid w:val="009658AE"/>
    <w:rsid w:val="00965983"/>
    <w:rsid w:val="00965FE2"/>
    <w:rsid w:val="0096640F"/>
    <w:rsid w:val="00966EE2"/>
    <w:rsid w:val="00966F88"/>
    <w:rsid w:val="00967E45"/>
    <w:rsid w:val="009700C3"/>
    <w:rsid w:val="0097059F"/>
    <w:rsid w:val="0097078E"/>
    <w:rsid w:val="00970FEC"/>
    <w:rsid w:val="00971EA2"/>
    <w:rsid w:val="00972185"/>
    <w:rsid w:val="00972528"/>
    <w:rsid w:val="00972869"/>
    <w:rsid w:val="009738E3"/>
    <w:rsid w:val="00973BF3"/>
    <w:rsid w:val="009743F2"/>
    <w:rsid w:val="0097447E"/>
    <w:rsid w:val="0097465B"/>
    <w:rsid w:val="00975244"/>
    <w:rsid w:val="00975729"/>
    <w:rsid w:val="0097645A"/>
    <w:rsid w:val="00976C32"/>
    <w:rsid w:val="009774EE"/>
    <w:rsid w:val="00980A90"/>
    <w:rsid w:val="009812AB"/>
    <w:rsid w:val="009812E8"/>
    <w:rsid w:val="00981713"/>
    <w:rsid w:val="0098244A"/>
    <w:rsid w:val="00982998"/>
    <w:rsid w:val="0098331E"/>
    <w:rsid w:val="009834E2"/>
    <w:rsid w:val="009836D6"/>
    <w:rsid w:val="00984B1D"/>
    <w:rsid w:val="00984C3E"/>
    <w:rsid w:val="00984D91"/>
    <w:rsid w:val="00985063"/>
    <w:rsid w:val="009863A5"/>
    <w:rsid w:val="0098650B"/>
    <w:rsid w:val="00986BE6"/>
    <w:rsid w:val="00986C81"/>
    <w:rsid w:val="00987521"/>
    <w:rsid w:val="00987FE9"/>
    <w:rsid w:val="00990030"/>
    <w:rsid w:val="009904D7"/>
    <w:rsid w:val="009908DD"/>
    <w:rsid w:val="00990E7F"/>
    <w:rsid w:val="00991240"/>
    <w:rsid w:val="0099213B"/>
    <w:rsid w:val="009925BC"/>
    <w:rsid w:val="00992764"/>
    <w:rsid w:val="00992F84"/>
    <w:rsid w:val="009944BD"/>
    <w:rsid w:val="009946DB"/>
    <w:rsid w:val="009966C6"/>
    <w:rsid w:val="00997154"/>
    <w:rsid w:val="00997255"/>
    <w:rsid w:val="00997A0B"/>
    <w:rsid w:val="009A0619"/>
    <w:rsid w:val="009A0B12"/>
    <w:rsid w:val="009A1131"/>
    <w:rsid w:val="009A1214"/>
    <w:rsid w:val="009A167F"/>
    <w:rsid w:val="009A2342"/>
    <w:rsid w:val="009A26F8"/>
    <w:rsid w:val="009A2FDD"/>
    <w:rsid w:val="009A3139"/>
    <w:rsid w:val="009A3191"/>
    <w:rsid w:val="009A4CC7"/>
    <w:rsid w:val="009A53E9"/>
    <w:rsid w:val="009A6E6A"/>
    <w:rsid w:val="009A7AAE"/>
    <w:rsid w:val="009B1DF6"/>
    <w:rsid w:val="009B1FEA"/>
    <w:rsid w:val="009B2204"/>
    <w:rsid w:val="009B2A4C"/>
    <w:rsid w:val="009B3809"/>
    <w:rsid w:val="009B3DE3"/>
    <w:rsid w:val="009B3F0E"/>
    <w:rsid w:val="009B3F9D"/>
    <w:rsid w:val="009B4656"/>
    <w:rsid w:val="009B4996"/>
    <w:rsid w:val="009B4AEE"/>
    <w:rsid w:val="009B4BA7"/>
    <w:rsid w:val="009B5505"/>
    <w:rsid w:val="009B5BCA"/>
    <w:rsid w:val="009B6E50"/>
    <w:rsid w:val="009B764F"/>
    <w:rsid w:val="009C0733"/>
    <w:rsid w:val="009C0E17"/>
    <w:rsid w:val="009C0ED9"/>
    <w:rsid w:val="009C22CB"/>
    <w:rsid w:val="009C2A42"/>
    <w:rsid w:val="009C2D4A"/>
    <w:rsid w:val="009C3232"/>
    <w:rsid w:val="009C340D"/>
    <w:rsid w:val="009C3697"/>
    <w:rsid w:val="009C378C"/>
    <w:rsid w:val="009C3FBE"/>
    <w:rsid w:val="009C42FD"/>
    <w:rsid w:val="009C44A1"/>
    <w:rsid w:val="009C458B"/>
    <w:rsid w:val="009C4E82"/>
    <w:rsid w:val="009C5026"/>
    <w:rsid w:val="009C58E5"/>
    <w:rsid w:val="009C5AA2"/>
    <w:rsid w:val="009C5C9A"/>
    <w:rsid w:val="009C5DE1"/>
    <w:rsid w:val="009C6043"/>
    <w:rsid w:val="009C6267"/>
    <w:rsid w:val="009C6283"/>
    <w:rsid w:val="009C67B6"/>
    <w:rsid w:val="009C7EDE"/>
    <w:rsid w:val="009D16DE"/>
    <w:rsid w:val="009D1DBB"/>
    <w:rsid w:val="009D2ADD"/>
    <w:rsid w:val="009D3281"/>
    <w:rsid w:val="009D3758"/>
    <w:rsid w:val="009D3B78"/>
    <w:rsid w:val="009D4480"/>
    <w:rsid w:val="009D530D"/>
    <w:rsid w:val="009D67DA"/>
    <w:rsid w:val="009D6B30"/>
    <w:rsid w:val="009D72B6"/>
    <w:rsid w:val="009D762C"/>
    <w:rsid w:val="009D76F7"/>
    <w:rsid w:val="009D7B90"/>
    <w:rsid w:val="009E0283"/>
    <w:rsid w:val="009E0E9B"/>
    <w:rsid w:val="009E151A"/>
    <w:rsid w:val="009E1EFD"/>
    <w:rsid w:val="009E1F17"/>
    <w:rsid w:val="009E22A8"/>
    <w:rsid w:val="009E3A65"/>
    <w:rsid w:val="009E4842"/>
    <w:rsid w:val="009E4BDC"/>
    <w:rsid w:val="009E59BC"/>
    <w:rsid w:val="009E5E35"/>
    <w:rsid w:val="009E63FE"/>
    <w:rsid w:val="009E6462"/>
    <w:rsid w:val="009E646C"/>
    <w:rsid w:val="009E6858"/>
    <w:rsid w:val="009E6C21"/>
    <w:rsid w:val="009E6D59"/>
    <w:rsid w:val="009E7F31"/>
    <w:rsid w:val="009F0348"/>
    <w:rsid w:val="009F048C"/>
    <w:rsid w:val="009F0EDB"/>
    <w:rsid w:val="009F10E4"/>
    <w:rsid w:val="009F125E"/>
    <w:rsid w:val="009F1397"/>
    <w:rsid w:val="009F24AB"/>
    <w:rsid w:val="009F25AA"/>
    <w:rsid w:val="009F3559"/>
    <w:rsid w:val="009F36A0"/>
    <w:rsid w:val="009F469D"/>
    <w:rsid w:val="009F48DE"/>
    <w:rsid w:val="009F4B09"/>
    <w:rsid w:val="009F4DB7"/>
    <w:rsid w:val="009F5338"/>
    <w:rsid w:val="009F5E51"/>
    <w:rsid w:val="009F6AC7"/>
    <w:rsid w:val="009F704D"/>
    <w:rsid w:val="009F7201"/>
    <w:rsid w:val="009F75B3"/>
    <w:rsid w:val="009F7F2C"/>
    <w:rsid w:val="00A004AB"/>
    <w:rsid w:val="00A00532"/>
    <w:rsid w:val="00A00709"/>
    <w:rsid w:val="00A00A56"/>
    <w:rsid w:val="00A011B5"/>
    <w:rsid w:val="00A014CA"/>
    <w:rsid w:val="00A01683"/>
    <w:rsid w:val="00A038D2"/>
    <w:rsid w:val="00A0414F"/>
    <w:rsid w:val="00A04169"/>
    <w:rsid w:val="00A04322"/>
    <w:rsid w:val="00A04F63"/>
    <w:rsid w:val="00A06B9D"/>
    <w:rsid w:val="00A072ED"/>
    <w:rsid w:val="00A0755B"/>
    <w:rsid w:val="00A1037A"/>
    <w:rsid w:val="00A10850"/>
    <w:rsid w:val="00A10F49"/>
    <w:rsid w:val="00A1154C"/>
    <w:rsid w:val="00A1218F"/>
    <w:rsid w:val="00A12BCF"/>
    <w:rsid w:val="00A12F19"/>
    <w:rsid w:val="00A13FBA"/>
    <w:rsid w:val="00A140C3"/>
    <w:rsid w:val="00A14CB3"/>
    <w:rsid w:val="00A158E6"/>
    <w:rsid w:val="00A15AE5"/>
    <w:rsid w:val="00A15BDF"/>
    <w:rsid w:val="00A16726"/>
    <w:rsid w:val="00A177C5"/>
    <w:rsid w:val="00A17825"/>
    <w:rsid w:val="00A20174"/>
    <w:rsid w:val="00A208A4"/>
    <w:rsid w:val="00A21BE6"/>
    <w:rsid w:val="00A22DDC"/>
    <w:rsid w:val="00A22FB8"/>
    <w:rsid w:val="00A232CD"/>
    <w:rsid w:val="00A23986"/>
    <w:rsid w:val="00A23DA2"/>
    <w:rsid w:val="00A24480"/>
    <w:rsid w:val="00A24923"/>
    <w:rsid w:val="00A2493D"/>
    <w:rsid w:val="00A24E09"/>
    <w:rsid w:val="00A24EE9"/>
    <w:rsid w:val="00A258A8"/>
    <w:rsid w:val="00A25905"/>
    <w:rsid w:val="00A2606A"/>
    <w:rsid w:val="00A26B5A"/>
    <w:rsid w:val="00A27115"/>
    <w:rsid w:val="00A272F9"/>
    <w:rsid w:val="00A279E1"/>
    <w:rsid w:val="00A27CAE"/>
    <w:rsid w:val="00A30F16"/>
    <w:rsid w:val="00A34635"/>
    <w:rsid w:val="00A346AE"/>
    <w:rsid w:val="00A3536D"/>
    <w:rsid w:val="00A357A3"/>
    <w:rsid w:val="00A35882"/>
    <w:rsid w:val="00A35B3C"/>
    <w:rsid w:val="00A369FD"/>
    <w:rsid w:val="00A37F16"/>
    <w:rsid w:val="00A37F5B"/>
    <w:rsid w:val="00A3C8E4"/>
    <w:rsid w:val="00A40A25"/>
    <w:rsid w:val="00A40B55"/>
    <w:rsid w:val="00A414C1"/>
    <w:rsid w:val="00A41FCB"/>
    <w:rsid w:val="00A42256"/>
    <w:rsid w:val="00A42965"/>
    <w:rsid w:val="00A449AA"/>
    <w:rsid w:val="00A459DD"/>
    <w:rsid w:val="00A45BFC"/>
    <w:rsid w:val="00A4611A"/>
    <w:rsid w:val="00A46D24"/>
    <w:rsid w:val="00A47CB0"/>
    <w:rsid w:val="00A503DB"/>
    <w:rsid w:val="00A50DBF"/>
    <w:rsid w:val="00A51545"/>
    <w:rsid w:val="00A518ED"/>
    <w:rsid w:val="00A526A2"/>
    <w:rsid w:val="00A529C7"/>
    <w:rsid w:val="00A5323B"/>
    <w:rsid w:val="00A53361"/>
    <w:rsid w:val="00A53477"/>
    <w:rsid w:val="00A53D7D"/>
    <w:rsid w:val="00A53ED5"/>
    <w:rsid w:val="00A54126"/>
    <w:rsid w:val="00A5420A"/>
    <w:rsid w:val="00A54228"/>
    <w:rsid w:val="00A549FA"/>
    <w:rsid w:val="00A54B04"/>
    <w:rsid w:val="00A56156"/>
    <w:rsid w:val="00A5640F"/>
    <w:rsid w:val="00A603A3"/>
    <w:rsid w:val="00A61006"/>
    <w:rsid w:val="00A613DD"/>
    <w:rsid w:val="00A61E5F"/>
    <w:rsid w:val="00A62AE4"/>
    <w:rsid w:val="00A64849"/>
    <w:rsid w:val="00A64D72"/>
    <w:rsid w:val="00A665AD"/>
    <w:rsid w:val="00A6766C"/>
    <w:rsid w:val="00A67825"/>
    <w:rsid w:val="00A67A9A"/>
    <w:rsid w:val="00A67B13"/>
    <w:rsid w:val="00A70EEF"/>
    <w:rsid w:val="00A70F9F"/>
    <w:rsid w:val="00A71038"/>
    <w:rsid w:val="00A71096"/>
    <w:rsid w:val="00A714B9"/>
    <w:rsid w:val="00A71A54"/>
    <w:rsid w:val="00A72785"/>
    <w:rsid w:val="00A7311D"/>
    <w:rsid w:val="00A735ED"/>
    <w:rsid w:val="00A7360C"/>
    <w:rsid w:val="00A736BB"/>
    <w:rsid w:val="00A74841"/>
    <w:rsid w:val="00A74B98"/>
    <w:rsid w:val="00A75552"/>
    <w:rsid w:val="00A75798"/>
    <w:rsid w:val="00A7688E"/>
    <w:rsid w:val="00A777A8"/>
    <w:rsid w:val="00A80A0E"/>
    <w:rsid w:val="00A813DA"/>
    <w:rsid w:val="00A81672"/>
    <w:rsid w:val="00A81B9C"/>
    <w:rsid w:val="00A81F6B"/>
    <w:rsid w:val="00A8234D"/>
    <w:rsid w:val="00A839CF"/>
    <w:rsid w:val="00A847D5"/>
    <w:rsid w:val="00A84835"/>
    <w:rsid w:val="00A84906"/>
    <w:rsid w:val="00A85DCA"/>
    <w:rsid w:val="00A864C5"/>
    <w:rsid w:val="00A86769"/>
    <w:rsid w:val="00A876C2"/>
    <w:rsid w:val="00A87A91"/>
    <w:rsid w:val="00A87B6A"/>
    <w:rsid w:val="00A90872"/>
    <w:rsid w:val="00A90F45"/>
    <w:rsid w:val="00A91577"/>
    <w:rsid w:val="00A91FFC"/>
    <w:rsid w:val="00A92084"/>
    <w:rsid w:val="00A924E0"/>
    <w:rsid w:val="00A92568"/>
    <w:rsid w:val="00A927B3"/>
    <w:rsid w:val="00A93CD5"/>
    <w:rsid w:val="00A94AA1"/>
    <w:rsid w:val="00A9503B"/>
    <w:rsid w:val="00A9513C"/>
    <w:rsid w:val="00A952EF"/>
    <w:rsid w:val="00A95D69"/>
    <w:rsid w:val="00A9601B"/>
    <w:rsid w:val="00A963AD"/>
    <w:rsid w:val="00A971AD"/>
    <w:rsid w:val="00A97CC4"/>
    <w:rsid w:val="00AA24DD"/>
    <w:rsid w:val="00AA3F12"/>
    <w:rsid w:val="00AA55BC"/>
    <w:rsid w:val="00AA60C2"/>
    <w:rsid w:val="00AA6CC3"/>
    <w:rsid w:val="00AA77E5"/>
    <w:rsid w:val="00AA7830"/>
    <w:rsid w:val="00AA7995"/>
    <w:rsid w:val="00AA7D2E"/>
    <w:rsid w:val="00AA7EA1"/>
    <w:rsid w:val="00AB00CA"/>
    <w:rsid w:val="00AB03E5"/>
    <w:rsid w:val="00AB0881"/>
    <w:rsid w:val="00AB0CA9"/>
    <w:rsid w:val="00AB127D"/>
    <w:rsid w:val="00AB150B"/>
    <w:rsid w:val="00AB16CD"/>
    <w:rsid w:val="00AB1703"/>
    <w:rsid w:val="00AB2597"/>
    <w:rsid w:val="00AB27D1"/>
    <w:rsid w:val="00AB2906"/>
    <w:rsid w:val="00AB3CFA"/>
    <w:rsid w:val="00AB4A34"/>
    <w:rsid w:val="00AB4D5B"/>
    <w:rsid w:val="00AB527F"/>
    <w:rsid w:val="00AB5809"/>
    <w:rsid w:val="00AB5910"/>
    <w:rsid w:val="00AB5967"/>
    <w:rsid w:val="00AB59A5"/>
    <w:rsid w:val="00AB5B47"/>
    <w:rsid w:val="00AB63A1"/>
    <w:rsid w:val="00AB6849"/>
    <w:rsid w:val="00AB6C66"/>
    <w:rsid w:val="00AB6D48"/>
    <w:rsid w:val="00AB6DD4"/>
    <w:rsid w:val="00AB6FEB"/>
    <w:rsid w:val="00AB7101"/>
    <w:rsid w:val="00AB7703"/>
    <w:rsid w:val="00AC0E9E"/>
    <w:rsid w:val="00AC0FBC"/>
    <w:rsid w:val="00AC1293"/>
    <w:rsid w:val="00AC1D9E"/>
    <w:rsid w:val="00AC2365"/>
    <w:rsid w:val="00AC2884"/>
    <w:rsid w:val="00AC43B1"/>
    <w:rsid w:val="00AC5489"/>
    <w:rsid w:val="00AC67E7"/>
    <w:rsid w:val="00AC6A16"/>
    <w:rsid w:val="00AC6EA3"/>
    <w:rsid w:val="00AC73E4"/>
    <w:rsid w:val="00AC7585"/>
    <w:rsid w:val="00AC7AE7"/>
    <w:rsid w:val="00AC7D35"/>
    <w:rsid w:val="00AD077B"/>
    <w:rsid w:val="00AD0AB4"/>
    <w:rsid w:val="00AD180D"/>
    <w:rsid w:val="00AD1B7D"/>
    <w:rsid w:val="00AD2043"/>
    <w:rsid w:val="00AD2777"/>
    <w:rsid w:val="00AD2A3D"/>
    <w:rsid w:val="00AD2AEF"/>
    <w:rsid w:val="00AD33C8"/>
    <w:rsid w:val="00AD3773"/>
    <w:rsid w:val="00AD48B5"/>
    <w:rsid w:val="00AD4F93"/>
    <w:rsid w:val="00AD50E6"/>
    <w:rsid w:val="00AD5F53"/>
    <w:rsid w:val="00AD6459"/>
    <w:rsid w:val="00AD6FF3"/>
    <w:rsid w:val="00AD7459"/>
    <w:rsid w:val="00AE0031"/>
    <w:rsid w:val="00AE1A95"/>
    <w:rsid w:val="00AE1E09"/>
    <w:rsid w:val="00AE21C8"/>
    <w:rsid w:val="00AE318B"/>
    <w:rsid w:val="00AE3C45"/>
    <w:rsid w:val="00AE478F"/>
    <w:rsid w:val="00AE50E0"/>
    <w:rsid w:val="00AE51BD"/>
    <w:rsid w:val="00AE52F2"/>
    <w:rsid w:val="00AE5829"/>
    <w:rsid w:val="00AE5E25"/>
    <w:rsid w:val="00AE5F6A"/>
    <w:rsid w:val="00AE68E2"/>
    <w:rsid w:val="00AE7782"/>
    <w:rsid w:val="00AF030C"/>
    <w:rsid w:val="00AF0796"/>
    <w:rsid w:val="00AF10AF"/>
    <w:rsid w:val="00AF2EF6"/>
    <w:rsid w:val="00AF3D7F"/>
    <w:rsid w:val="00AF4175"/>
    <w:rsid w:val="00AF41E9"/>
    <w:rsid w:val="00AF466E"/>
    <w:rsid w:val="00AF46B7"/>
    <w:rsid w:val="00AF50CA"/>
    <w:rsid w:val="00AF5130"/>
    <w:rsid w:val="00AF5A93"/>
    <w:rsid w:val="00AF7366"/>
    <w:rsid w:val="00AF7403"/>
    <w:rsid w:val="00AF74DA"/>
    <w:rsid w:val="00AF7925"/>
    <w:rsid w:val="00B00079"/>
    <w:rsid w:val="00B00264"/>
    <w:rsid w:val="00B003C7"/>
    <w:rsid w:val="00B008A6"/>
    <w:rsid w:val="00B008C2"/>
    <w:rsid w:val="00B00AB5"/>
    <w:rsid w:val="00B00ABC"/>
    <w:rsid w:val="00B00D79"/>
    <w:rsid w:val="00B01408"/>
    <w:rsid w:val="00B01580"/>
    <w:rsid w:val="00B02F80"/>
    <w:rsid w:val="00B0312A"/>
    <w:rsid w:val="00B03706"/>
    <w:rsid w:val="00B03C8E"/>
    <w:rsid w:val="00B04903"/>
    <w:rsid w:val="00B056C5"/>
    <w:rsid w:val="00B05FE5"/>
    <w:rsid w:val="00B06718"/>
    <w:rsid w:val="00B06C32"/>
    <w:rsid w:val="00B06D77"/>
    <w:rsid w:val="00B06FD6"/>
    <w:rsid w:val="00B07364"/>
    <w:rsid w:val="00B075F8"/>
    <w:rsid w:val="00B10151"/>
    <w:rsid w:val="00B117E7"/>
    <w:rsid w:val="00B1226E"/>
    <w:rsid w:val="00B12B0A"/>
    <w:rsid w:val="00B14FE7"/>
    <w:rsid w:val="00B1533D"/>
    <w:rsid w:val="00B15F9C"/>
    <w:rsid w:val="00B21FEE"/>
    <w:rsid w:val="00B23B40"/>
    <w:rsid w:val="00B24D5E"/>
    <w:rsid w:val="00B24EEC"/>
    <w:rsid w:val="00B25120"/>
    <w:rsid w:val="00B2571B"/>
    <w:rsid w:val="00B262A5"/>
    <w:rsid w:val="00B269C9"/>
    <w:rsid w:val="00B26E86"/>
    <w:rsid w:val="00B26F93"/>
    <w:rsid w:val="00B278BF"/>
    <w:rsid w:val="00B302DC"/>
    <w:rsid w:val="00B30439"/>
    <w:rsid w:val="00B31623"/>
    <w:rsid w:val="00B31DBD"/>
    <w:rsid w:val="00B31DF1"/>
    <w:rsid w:val="00B31E99"/>
    <w:rsid w:val="00B3233A"/>
    <w:rsid w:val="00B33218"/>
    <w:rsid w:val="00B33DCB"/>
    <w:rsid w:val="00B33EB9"/>
    <w:rsid w:val="00B34B64"/>
    <w:rsid w:val="00B34F16"/>
    <w:rsid w:val="00B34FA4"/>
    <w:rsid w:val="00B36078"/>
    <w:rsid w:val="00B36567"/>
    <w:rsid w:val="00B367A2"/>
    <w:rsid w:val="00B36B9E"/>
    <w:rsid w:val="00B401A0"/>
    <w:rsid w:val="00B40259"/>
    <w:rsid w:val="00B4040C"/>
    <w:rsid w:val="00B410BC"/>
    <w:rsid w:val="00B413F4"/>
    <w:rsid w:val="00B4163D"/>
    <w:rsid w:val="00B41AD6"/>
    <w:rsid w:val="00B41B2C"/>
    <w:rsid w:val="00B42199"/>
    <w:rsid w:val="00B4220C"/>
    <w:rsid w:val="00B4331C"/>
    <w:rsid w:val="00B435A9"/>
    <w:rsid w:val="00B43867"/>
    <w:rsid w:val="00B438CA"/>
    <w:rsid w:val="00B43BB6"/>
    <w:rsid w:val="00B43BE9"/>
    <w:rsid w:val="00B44531"/>
    <w:rsid w:val="00B45EB0"/>
    <w:rsid w:val="00B46FA6"/>
    <w:rsid w:val="00B47D5A"/>
    <w:rsid w:val="00B5043B"/>
    <w:rsid w:val="00B504E6"/>
    <w:rsid w:val="00B51B59"/>
    <w:rsid w:val="00B51BB0"/>
    <w:rsid w:val="00B532FC"/>
    <w:rsid w:val="00B5385F"/>
    <w:rsid w:val="00B546AD"/>
    <w:rsid w:val="00B5531D"/>
    <w:rsid w:val="00B55414"/>
    <w:rsid w:val="00B555FE"/>
    <w:rsid w:val="00B55A5C"/>
    <w:rsid w:val="00B55C7C"/>
    <w:rsid w:val="00B55DE6"/>
    <w:rsid w:val="00B55ED5"/>
    <w:rsid w:val="00B56168"/>
    <w:rsid w:val="00B5625C"/>
    <w:rsid w:val="00B563B4"/>
    <w:rsid w:val="00B56DF0"/>
    <w:rsid w:val="00B574EB"/>
    <w:rsid w:val="00B576AC"/>
    <w:rsid w:val="00B603E1"/>
    <w:rsid w:val="00B61139"/>
    <w:rsid w:val="00B62B4F"/>
    <w:rsid w:val="00B62E18"/>
    <w:rsid w:val="00B632AF"/>
    <w:rsid w:val="00B63E10"/>
    <w:rsid w:val="00B64080"/>
    <w:rsid w:val="00B6424E"/>
    <w:rsid w:val="00B64D58"/>
    <w:rsid w:val="00B650F3"/>
    <w:rsid w:val="00B6514F"/>
    <w:rsid w:val="00B6583C"/>
    <w:rsid w:val="00B67F46"/>
    <w:rsid w:val="00B70632"/>
    <w:rsid w:val="00B70AC1"/>
    <w:rsid w:val="00B713DA"/>
    <w:rsid w:val="00B717F8"/>
    <w:rsid w:val="00B72C93"/>
    <w:rsid w:val="00B72E17"/>
    <w:rsid w:val="00B7350E"/>
    <w:rsid w:val="00B735C3"/>
    <w:rsid w:val="00B738DB"/>
    <w:rsid w:val="00B74B33"/>
    <w:rsid w:val="00B7570D"/>
    <w:rsid w:val="00B75848"/>
    <w:rsid w:val="00B76A71"/>
    <w:rsid w:val="00B8016D"/>
    <w:rsid w:val="00B8083B"/>
    <w:rsid w:val="00B80C17"/>
    <w:rsid w:val="00B80CA3"/>
    <w:rsid w:val="00B80F7C"/>
    <w:rsid w:val="00B812F5"/>
    <w:rsid w:val="00B81390"/>
    <w:rsid w:val="00B81B37"/>
    <w:rsid w:val="00B821D0"/>
    <w:rsid w:val="00B8276F"/>
    <w:rsid w:val="00B82A4C"/>
    <w:rsid w:val="00B82C45"/>
    <w:rsid w:val="00B8340E"/>
    <w:rsid w:val="00B83B3E"/>
    <w:rsid w:val="00B84159"/>
    <w:rsid w:val="00B8472E"/>
    <w:rsid w:val="00B85E01"/>
    <w:rsid w:val="00B865DF"/>
    <w:rsid w:val="00B86E14"/>
    <w:rsid w:val="00B87306"/>
    <w:rsid w:val="00B90B4F"/>
    <w:rsid w:val="00B92B02"/>
    <w:rsid w:val="00B92C3C"/>
    <w:rsid w:val="00B9497E"/>
    <w:rsid w:val="00B94DDF"/>
    <w:rsid w:val="00B94E42"/>
    <w:rsid w:val="00B95792"/>
    <w:rsid w:val="00B961CD"/>
    <w:rsid w:val="00B964B3"/>
    <w:rsid w:val="00B96EEA"/>
    <w:rsid w:val="00B97137"/>
    <w:rsid w:val="00B97461"/>
    <w:rsid w:val="00B9755D"/>
    <w:rsid w:val="00B977E7"/>
    <w:rsid w:val="00B97F25"/>
    <w:rsid w:val="00BA0068"/>
    <w:rsid w:val="00BA026F"/>
    <w:rsid w:val="00BA06B0"/>
    <w:rsid w:val="00BA1406"/>
    <w:rsid w:val="00BA1AE5"/>
    <w:rsid w:val="00BA1DF4"/>
    <w:rsid w:val="00BA1E62"/>
    <w:rsid w:val="00BA2E5E"/>
    <w:rsid w:val="00BA2EA6"/>
    <w:rsid w:val="00BA31B6"/>
    <w:rsid w:val="00BA5497"/>
    <w:rsid w:val="00BA59E4"/>
    <w:rsid w:val="00BA64DC"/>
    <w:rsid w:val="00BA6BC5"/>
    <w:rsid w:val="00BA7DFD"/>
    <w:rsid w:val="00BB0230"/>
    <w:rsid w:val="00BB0433"/>
    <w:rsid w:val="00BB12F0"/>
    <w:rsid w:val="00BB1967"/>
    <w:rsid w:val="00BB2831"/>
    <w:rsid w:val="00BB34E7"/>
    <w:rsid w:val="00BB4C2F"/>
    <w:rsid w:val="00BB4C88"/>
    <w:rsid w:val="00BB4EC0"/>
    <w:rsid w:val="00BB5F0C"/>
    <w:rsid w:val="00BB65EB"/>
    <w:rsid w:val="00BB6E05"/>
    <w:rsid w:val="00BB717F"/>
    <w:rsid w:val="00BB71E1"/>
    <w:rsid w:val="00BB7279"/>
    <w:rsid w:val="00BB7C91"/>
    <w:rsid w:val="00BC02F9"/>
    <w:rsid w:val="00BC0353"/>
    <w:rsid w:val="00BC11DB"/>
    <w:rsid w:val="00BC1586"/>
    <w:rsid w:val="00BC15A4"/>
    <w:rsid w:val="00BC203B"/>
    <w:rsid w:val="00BC24D9"/>
    <w:rsid w:val="00BC347A"/>
    <w:rsid w:val="00BC356C"/>
    <w:rsid w:val="00BC3DC5"/>
    <w:rsid w:val="00BC480D"/>
    <w:rsid w:val="00BC4836"/>
    <w:rsid w:val="00BC5055"/>
    <w:rsid w:val="00BC596C"/>
    <w:rsid w:val="00BC5C11"/>
    <w:rsid w:val="00BC6219"/>
    <w:rsid w:val="00BC6B5F"/>
    <w:rsid w:val="00BD031E"/>
    <w:rsid w:val="00BD193B"/>
    <w:rsid w:val="00BD1A67"/>
    <w:rsid w:val="00BD1B46"/>
    <w:rsid w:val="00BD1C2E"/>
    <w:rsid w:val="00BD2688"/>
    <w:rsid w:val="00BD278A"/>
    <w:rsid w:val="00BD2B37"/>
    <w:rsid w:val="00BD2C71"/>
    <w:rsid w:val="00BD32F5"/>
    <w:rsid w:val="00BD3408"/>
    <w:rsid w:val="00BD4564"/>
    <w:rsid w:val="00BD4897"/>
    <w:rsid w:val="00BD4D67"/>
    <w:rsid w:val="00BD50F6"/>
    <w:rsid w:val="00BD5F6F"/>
    <w:rsid w:val="00BD60D0"/>
    <w:rsid w:val="00BD6D60"/>
    <w:rsid w:val="00BD6FB7"/>
    <w:rsid w:val="00BE095E"/>
    <w:rsid w:val="00BE09E4"/>
    <w:rsid w:val="00BE0A07"/>
    <w:rsid w:val="00BE0BB9"/>
    <w:rsid w:val="00BE1056"/>
    <w:rsid w:val="00BE1357"/>
    <w:rsid w:val="00BE1ACB"/>
    <w:rsid w:val="00BE3026"/>
    <w:rsid w:val="00BE34D7"/>
    <w:rsid w:val="00BE4321"/>
    <w:rsid w:val="00BE4566"/>
    <w:rsid w:val="00BE458F"/>
    <w:rsid w:val="00BE4B2B"/>
    <w:rsid w:val="00BE4C10"/>
    <w:rsid w:val="00BE53CF"/>
    <w:rsid w:val="00BE583C"/>
    <w:rsid w:val="00BE5C78"/>
    <w:rsid w:val="00BE6226"/>
    <w:rsid w:val="00BE630C"/>
    <w:rsid w:val="00BE6396"/>
    <w:rsid w:val="00BE6E97"/>
    <w:rsid w:val="00BE6FDF"/>
    <w:rsid w:val="00BE7762"/>
    <w:rsid w:val="00BF065E"/>
    <w:rsid w:val="00BF06DF"/>
    <w:rsid w:val="00BF083F"/>
    <w:rsid w:val="00BF0847"/>
    <w:rsid w:val="00BF29ED"/>
    <w:rsid w:val="00BF2B71"/>
    <w:rsid w:val="00BF2F5B"/>
    <w:rsid w:val="00BF3072"/>
    <w:rsid w:val="00BF407C"/>
    <w:rsid w:val="00BF4A3C"/>
    <w:rsid w:val="00BF4BA6"/>
    <w:rsid w:val="00BF4ED0"/>
    <w:rsid w:val="00BF4FDE"/>
    <w:rsid w:val="00BF5F5C"/>
    <w:rsid w:val="00BF61F1"/>
    <w:rsid w:val="00BF650D"/>
    <w:rsid w:val="00BF668A"/>
    <w:rsid w:val="00BF68CF"/>
    <w:rsid w:val="00BF73D1"/>
    <w:rsid w:val="00BF7ABB"/>
    <w:rsid w:val="00BF7AFB"/>
    <w:rsid w:val="00BF7D0C"/>
    <w:rsid w:val="00BF7FA7"/>
    <w:rsid w:val="00C0062B"/>
    <w:rsid w:val="00C00BFC"/>
    <w:rsid w:val="00C02A1B"/>
    <w:rsid w:val="00C02A1E"/>
    <w:rsid w:val="00C03927"/>
    <w:rsid w:val="00C03FEB"/>
    <w:rsid w:val="00C0448F"/>
    <w:rsid w:val="00C0493F"/>
    <w:rsid w:val="00C04DC6"/>
    <w:rsid w:val="00C04F2B"/>
    <w:rsid w:val="00C054EB"/>
    <w:rsid w:val="00C0560B"/>
    <w:rsid w:val="00C05E04"/>
    <w:rsid w:val="00C05ED4"/>
    <w:rsid w:val="00C066BB"/>
    <w:rsid w:val="00C066CA"/>
    <w:rsid w:val="00C06C5A"/>
    <w:rsid w:val="00C07947"/>
    <w:rsid w:val="00C079EB"/>
    <w:rsid w:val="00C10555"/>
    <w:rsid w:val="00C11DF6"/>
    <w:rsid w:val="00C12E29"/>
    <w:rsid w:val="00C12EE8"/>
    <w:rsid w:val="00C13364"/>
    <w:rsid w:val="00C1357F"/>
    <w:rsid w:val="00C13EAE"/>
    <w:rsid w:val="00C152FD"/>
    <w:rsid w:val="00C16F9A"/>
    <w:rsid w:val="00C172E0"/>
    <w:rsid w:val="00C1775D"/>
    <w:rsid w:val="00C17B14"/>
    <w:rsid w:val="00C20A24"/>
    <w:rsid w:val="00C20B4C"/>
    <w:rsid w:val="00C20F42"/>
    <w:rsid w:val="00C22881"/>
    <w:rsid w:val="00C22BC5"/>
    <w:rsid w:val="00C22E7F"/>
    <w:rsid w:val="00C233DE"/>
    <w:rsid w:val="00C239F4"/>
    <w:rsid w:val="00C23BF3"/>
    <w:rsid w:val="00C23D9D"/>
    <w:rsid w:val="00C245A7"/>
    <w:rsid w:val="00C2524E"/>
    <w:rsid w:val="00C253E6"/>
    <w:rsid w:val="00C2575B"/>
    <w:rsid w:val="00C2673E"/>
    <w:rsid w:val="00C27DDA"/>
    <w:rsid w:val="00C27FDA"/>
    <w:rsid w:val="00C302F4"/>
    <w:rsid w:val="00C308B6"/>
    <w:rsid w:val="00C315E9"/>
    <w:rsid w:val="00C32D58"/>
    <w:rsid w:val="00C32E68"/>
    <w:rsid w:val="00C3450B"/>
    <w:rsid w:val="00C34D16"/>
    <w:rsid w:val="00C34D21"/>
    <w:rsid w:val="00C34DCC"/>
    <w:rsid w:val="00C35EFD"/>
    <w:rsid w:val="00C36E1B"/>
    <w:rsid w:val="00C36F5E"/>
    <w:rsid w:val="00C37A75"/>
    <w:rsid w:val="00C412AB"/>
    <w:rsid w:val="00C4182B"/>
    <w:rsid w:val="00C41989"/>
    <w:rsid w:val="00C42088"/>
    <w:rsid w:val="00C42292"/>
    <w:rsid w:val="00C42BAF"/>
    <w:rsid w:val="00C436E6"/>
    <w:rsid w:val="00C4419D"/>
    <w:rsid w:val="00C44815"/>
    <w:rsid w:val="00C4590B"/>
    <w:rsid w:val="00C461A8"/>
    <w:rsid w:val="00C467F1"/>
    <w:rsid w:val="00C468A1"/>
    <w:rsid w:val="00C50B4A"/>
    <w:rsid w:val="00C50ED1"/>
    <w:rsid w:val="00C51DE0"/>
    <w:rsid w:val="00C52807"/>
    <w:rsid w:val="00C52862"/>
    <w:rsid w:val="00C53144"/>
    <w:rsid w:val="00C538F5"/>
    <w:rsid w:val="00C539D0"/>
    <w:rsid w:val="00C539D5"/>
    <w:rsid w:val="00C53AEF"/>
    <w:rsid w:val="00C53ED0"/>
    <w:rsid w:val="00C54686"/>
    <w:rsid w:val="00C55619"/>
    <w:rsid w:val="00C556E3"/>
    <w:rsid w:val="00C56040"/>
    <w:rsid w:val="00C565C4"/>
    <w:rsid w:val="00C56DF8"/>
    <w:rsid w:val="00C57686"/>
    <w:rsid w:val="00C57CF1"/>
    <w:rsid w:val="00C57E75"/>
    <w:rsid w:val="00C60265"/>
    <w:rsid w:val="00C60F5D"/>
    <w:rsid w:val="00C61108"/>
    <w:rsid w:val="00C616A6"/>
    <w:rsid w:val="00C641EB"/>
    <w:rsid w:val="00C647B3"/>
    <w:rsid w:val="00C663A9"/>
    <w:rsid w:val="00C667DE"/>
    <w:rsid w:val="00C669C3"/>
    <w:rsid w:val="00C67D10"/>
    <w:rsid w:val="00C67F3B"/>
    <w:rsid w:val="00C70C52"/>
    <w:rsid w:val="00C70D8D"/>
    <w:rsid w:val="00C72404"/>
    <w:rsid w:val="00C724F2"/>
    <w:rsid w:val="00C7275E"/>
    <w:rsid w:val="00C73162"/>
    <w:rsid w:val="00C73592"/>
    <w:rsid w:val="00C73814"/>
    <w:rsid w:val="00C7399A"/>
    <w:rsid w:val="00C73D21"/>
    <w:rsid w:val="00C741E8"/>
    <w:rsid w:val="00C7498D"/>
    <w:rsid w:val="00C753AD"/>
    <w:rsid w:val="00C75699"/>
    <w:rsid w:val="00C766FE"/>
    <w:rsid w:val="00C76860"/>
    <w:rsid w:val="00C77489"/>
    <w:rsid w:val="00C8001A"/>
    <w:rsid w:val="00C801C4"/>
    <w:rsid w:val="00C80540"/>
    <w:rsid w:val="00C82432"/>
    <w:rsid w:val="00C82B42"/>
    <w:rsid w:val="00C82BA2"/>
    <w:rsid w:val="00C83882"/>
    <w:rsid w:val="00C8402E"/>
    <w:rsid w:val="00C846BC"/>
    <w:rsid w:val="00C853A5"/>
    <w:rsid w:val="00C85591"/>
    <w:rsid w:val="00C860AF"/>
    <w:rsid w:val="00C86622"/>
    <w:rsid w:val="00C86E55"/>
    <w:rsid w:val="00C8754A"/>
    <w:rsid w:val="00C907DE"/>
    <w:rsid w:val="00C90A49"/>
    <w:rsid w:val="00C91643"/>
    <w:rsid w:val="00C9197E"/>
    <w:rsid w:val="00C91CCB"/>
    <w:rsid w:val="00C91CEA"/>
    <w:rsid w:val="00C92023"/>
    <w:rsid w:val="00C9290E"/>
    <w:rsid w:val="00C935B3"/>
    <w:rsid w:val="00C937D8"/>
    <w:rsid w:val="00C93BA0"/>
    <w:rsid w:val="00C93DC8"/>
    <w:rsid w:val="00C95EEA"/>
    <w:rsid w:val="00C9769C"/>
    <w:rsid w:val="00C978B3"/>
    <w:rsid w:val="00C979D9"/>
    <w:rsid w:val="00CA0D16"/>
    <w:rsid w:val="00CA1BFF"/>
    <w:rsid w:val="00CA1C3A"/>
    <w:rsid w:val="00CA1F18"/>
    <w:rsid w:val="00CA2EB1"/>
    <w:rsid w:val="00CA43B9"/>
    <w:rsid w:val="00CA5CF3"/>
    <w:rsid w:val="00CA635E"/>
    <w:rsid w:val="00CA64B9"/>
    <w:rsid w:val="00CA69B8"/>
    <w:rsid w:val="00CA70FC"/>
    <w:rsid w:val="00CA7EF4"/>
    <w:rsid w:val="00CB091B"/>
    <w:rsid w:val="00CB12CF"/>
    <w:rsid w:val="00CB14BD"/>
    <w:rsid w:val="00CB1C40"/>
    <w:rsid w:val="00CB1C48"/>
    <w:rsid w:val="00CB2052"/>
    <w:rsid w:val="00CB362E"/>
    <w:rsid w:val="00CB3638"/>
    <w:rsid w:val="00CB3AA1"/>
    <w:rsid w:val="00CB3EE2"/>
    <w:rsid w:val="00CB43DD"/>
    <w:rsid w:val="00CB46E7"/>
    <w:rsid w:val="00CB48D0"/>
    <w:rsid w:val="00CB48F0"/>
    <w:rsid w:val="00CB4C4F"/>
    <w:rsid w:val="00CB4CEE"/>
    <w:rsid w:val="00CB5E58"/>
    <w:rsid w:val="00CB6228"/>
    <w:rsid w:val="00CB6706"/>
    <w:rsid w:val="00CB681E"/>
    <w:rsid w:val="00CB6CA1"/>
    <w:rsid w:val="00CB7577"/>
    <w:rsid w:val="00CB7F58"/>
    <w:rsid w:val="00CC0380"/>
    <w:rsid w:val="00CC0410"/>
    <w:rsid w:val="00CC044E"/>
    <w:rsid w:val="00CC1956"/>
    <w:rsid w:val="00CC220B"/>
    <w:rsid w:val="00CC2AF3"/>
    <w:rsid w:val="00CC2D8F"/>
    <w:rsid w:val="00CC4696"/>
    <w:rsid w:val="00CC5387"/>
    <w:rsid w:val="00CC5615"/>
    <w:rsid w:val="00CC5A99"/>
    <w:rsid w:val="00CC64ED"/>
    <w:rsid w:val="00CC65A5"/>
    <w:rsid w:val="00CC67E0"/>
    <w:rsid w:val="00CC6DF6"/>
    <w:rsid w:val="00CC7172"/>
    <w:rsid w:val="00CD0F4A"/>
    <w:rsid w:val="00CD11B8"/>
    <w:rsid w:val="00CD166D"/>
    <w:rsid w:val="00CD21C5"/>
    <w:rsid w:val="00CD2CFA"/>
    <w:rsid w:val="00CD3E0F"/>
    <w:rsid w:val="00CD3ED4"/>
    <w:rsid w:val="00CD433A"/>
    <w:rsid w:val="00CD50A8"/>
    <w:rsid w:val="00CD5458"/>
    <w:rsid w:val="00CD5611"/>
    <w:rsid w:val="00CD60E3"/>
    <w:rsid w:val="00CD6598"/>
    <w:rsid w:val="00CD70AF"/>
    <w:rsid w:val="00CD7BBE"/>
    <w:rsid w:val="00CD7F15"/>
    <w:rsid w:val="00CE0753"/>
    <w:rsid w:val="00CE0EE3"/>
    <w:rsid w:val="00CE1A3C"/>
    <w:rsid w:val="00CE25F8"/>
    <w:rsid w:val="00CE2E1C"/>
    <w:rsid w:val="00CE30FF"/>
    <w:rsid w:val="00CE3337"/>
    <w:rsid w:val="00CE34A0"/>
    <w:rsid w:val="00CE34FD"/>
    <w:rsid w:val="00CE35FC"/>
    <w:rsid w:val="00CE465A"/>
    <w:rsid w:val="00CE4B37"/>
    <w:rsid w:val="00CE4C6C"/>
    <w:rsid w:val="00CE4D90"/>
    <w:rsid w:val="00CE4DB3"/>
    <w:rsid w:val="00CE583E"/>
    <w:rsid w:val="00CE5EE7"/>
    <w:rsid w:val="00CF0588"/>
    <w:rsid w:val="00CF1167"/>
    <w:rsid w:val="00CF148F"/>
    <w:rsid w:val="00CF1AB3"/>
    <w:rsid w:val="00CF2292"/>
    <w:rsid w:val="00CF2320"/>
    <w:rsid w:val="00CF35B8"/>
    <w:rsid w:val="00CF3B7B"/>
    <w:rsid w:val="00CF3C42"/>
    <w:rsid w:val="00CF40F1"/>
    <w:rsid w:val="00CF43B0"/>
    <w:rsid w:val="00CF4AA1"/>
    <w:rsid w:val="00CF4E02"/>
    <w:rsid w:val="00CF54BF"/>
    <w:rsid w:val="00CF65C1"/>
    <w:rsid w:val="00CF72A3"/>
    <w:rsid w:val="00D002C6"/>
    <w:rsid w:val="00D01637"/>
    <w:rsid w:val="00D01C40"/>
    <w:rsid w:val="00D01EF8"/>
    <w:rsid w:val="00D02661"/>
    <w:rsid w:val="00D0281E"/>
    <w:rsid w:val="00D03883"/>
    <w:rsid w:val="00D03C20"/>
    <w:rsid w:val="00D052D2"/>
    <w:rsid w:val="00D05751"/>
    <w:rsid w:val="00D06302"/>
    <w:rsid w:val="00D11628"/>
    <w:rsid w:val="00D11F7B"/>
    <w:rsid w:val="00D1214A"/>
    <w:rsid w:val="00D1242E"/>
    <w:rsid w:val="00D13B0D"/>
    <w:rsid w:val="00D1420A"/>
    <w:rsid w:val="00D14493"/>
    <w:rsid w:val="00D14B98"/>
    <w:rsid w:val="00D14F88"/>
    <w:rsid w:val="00D1575F"/>
    <w:rsid w:val="00D1623E"/>
    <w:rsid w:val="00D167B9"/>
    <w:rsid w:val="00D168F3"/>
    <w:rsid w:val="00D173AA"/>
    <w:rsid w:val="00D17854"/>
    <w:rsid w:val="00D20B86"/>
    <w:rsid w:val="00D213C9"/>
    <w:rsid w:val="00D220E0"/>
    <w:rsid w:val="00D243FB"/>
    <w:rsid w:val="00D248C3"/>
    <w:rsid w:val="00D25CCC"/>
    <w:rsid w:val="00D2656D"/>
    <w:rsid w:val="00D27FC3"/>
    <w:rsid w:val="00D302FB"/>
    <w:rsid w:val="00D31897"/>
    <w:rsid w:val="00D32079"/>
    <w:rsid w:val="00D32195"/>
    <w:rsid w:val="00D325CE"/>
    <w:rsid w:val="00D3296D"/>
    <w:rsid w:val="00D32A51"/>
    <w:rsid w:val="00D33353"/>
    <w:rsid w:val="00D335D0"/>
    <w:rsid w:val="00D33B21"/>
    <w:rsid w:val="00D34A8E"/>
    <w:rsid w:val="00D352C1"/>
    <w:rsid w:val="00D365CE"/>
    <w:rsid w:val="00D37EED"/>
    <w:rsid w:val="00D40F37"/>
    <w:rsid w:val="00D41C87"/>
    <w:rsid w:val="00D42840"/>
    <w:rsid w:val="00D431D7"/>
    <w:rsid w:val="00D434CE"/>
    <w:rsid w:val="00D43FE3"/>
    <w:rsid w:val="00D440F8"/>
    <w:rsid w:val="00D44ED3"/>
    <w:rsid w:val="00D450A8"/>
    <w:rsid w:val="00D45627"/>
    <w:rsid w:val="00D464B6"/>
    <w:rsid w:val="00D469CA"/>
    <w:rsid w:val="00D46CC0"/>
    <w:rsid w:val="00D47805"/>
    <w:rsid w:val="00D47F30"/>
    <w:rsid w:val="00D50DAC"/>
    <w:rsid w:val="00D515BE"/>
    <w:rsid w:val="00D51619"/>
    <w:rsid w:val="00D51703"/>
    <w:rsid w:val="00D51987"/>
    <w:rsid w:val="00D51993"/>
    <w:rsid w:val="00D51A10"/>
    <w:rsid w:val="00D51AC8"/>
    <w:rsid w:val="00D52C0A"/>
    <w:rsid w:val="00D52F14"/>
    <w:rsid w:val="00D52F6D"/>
    <w:rsid w:val="00D54552"/>
    <w:rsid w:val="00D546CC"/>
    <w:rsid w:val="00D55032"/>
    <w:rsid w:val="00D5541B"/>
    <w:rsid w:val="00D5579D"/>
    <w:rsid w:val="00D55ACF"/>
    <w:rsid w:val="00D55C87"/>
    <w:rsid w:val="00D56425"/>
    <w:rsid w:val="00D56879"/>
    <w:rsid w:val="00D575FE"/>
    <w:rsid w:val="00D57ADD"/>
    <w:rsid w:val="00D60C6B"/>
    <w:rsid w:val="00D60FBD"/>
    <w:rsid w:val="00D61A56"/>
    <w:rsid w:val="00D61CC8"/>
    <w:rsid w:val="00D621E6"/>
    <w:rsid w:val="00D6229D"/>
    <w:rsid w:val="00D624AF"/>
    <w:rsid w:val="00D633B0"/>
    <w:rsid w:val="00D634C2"/>
    <w:rsid w:val="00D64458"/>
    <w:rsid w:val="00D65447"/>
    <w:rsid w:val="00D6557C"/>
    <w:rsid w:val="00D6588A"/>
    <w:rsid w:val="00D659DB"/>
    <w:rsid w:val="00D65F13"/>
    <w:rsid w:val="00D66046"/>
    <w:rsid w:val="00D66100"/>
    <w:rsid w:val="00D6628C"/>
    <w:rsid w:val="00D6656A"/>
    <w:rsid w:val="00D670B5"/>
    <w:rsid w:val="00D67112"/>
    <w:rsid w:val="00D67A70"/>
    <w:rsid w:val="00D67BEF"/>
    <w:rsid w:val="00D70E86"/>
    <w:rsid w:val="00D7136B"/>
    <w:rsid w:val="00D71792"/>
    <w:rsid w:val="00D71A26"/>
    <w:rsid w:val="00D71ADA"/>
    <w:rsid w:val="00D729C2"/>
    <w:rsid w:val="00D7369D"/>
    <w:rsid w:val="00D73DE4"/>
    <w:rsid w:val="00D73F48"/>
    <w:rsid w:val="00D74C96"/>
    <w:rsid w:val="00D74F49"/>
    <w:rsid w:val="00D762A8"/>
    <w:rsid w:val="00D76485"/>
    <w:rsid w:val="00D770EE"/>
    <w:rsid w:val="00D77379"/>
    <w:rsid w:val="00D77B38"/>
    <w:rsid w:val="00D8048E"/>
    <w:rsid w:val="00D81A0C"/>
    <w:rsid w:val="00D82D04"/>
    <w:rsid w:val="00D842EE"/>
    <w:rsid w:val="00D845C8"/>
    <w:rsid w:val="00D853F3"/>
    <w:rsid w:val="00D85440"/>
    <w:rsid w:val="00D8570A"/>
    <w:rsid w:val="00D85AFB"/>
    <w:rsid w:val="00D86756"/>
    <w:rsid w:val="00D8686B"/>
    <w:rsid w:val="00D86DE2"/>
    <w:rsid w:val="00D87BCB"/>
    <w:rsid w:val="00D87F73"/>
    <w:rsid w:val="00D90658"/>
    <w:rsid w:val="00D91259"/>
    <w:rsid w:val="00D9133D"/>
    <w:rsid w:val="00D92134"/>
    <w:rsid w:val="00D9238B"/>
    <w:rsid w:val="00D923A8"/>
    <w:rsid w:val="00D92B9A"/>
    <w:rsid w:val="00D93647"/>
    <w:rsid w:val="00D93811"/>
    <w:rsid w:val="00D9429E"/>
    <w:rsid w:val="00D944A0"/>
    <w:rsid w:val="00D9457B"/>
    <w:rsid w:val="00D94AAF"/>
    <w:rsid w:val="00D957AD"/>
    <w:rsid w:val="00D95D13"/>
    <w:rsid w:val="00D9732F"/>
    <w:rsid w:val="00D97611"/>
    <w:rsid w:val="00DA04CE"/>
    <w:rsid w:val="00DA05F7"/>
    <w:rsid w:val="00DA05F8"/>
    <w:rsid w:val="00DA0911"/>
    <w:rsid w:val="00DA1B16"/>
    <w:rsid w:val="00DA1E63"/>
    <w:rsid w:val="00DA2205"/>
    <w:rsid w:val="00DA2ECD"/>
    <w:rsid w:val="00DA349A"/>
    <w:rsid w:val="00DA3BE9"/>
    <w:rsid w:val="00DA489D"/>
    <w:rsid w:val="00DA4B2B"/>
    <w:rsid w:val="00DA4D6E"/>
    <w:rsid w:val="00DA5880"/>
    <w:rsid w:val="00DA5891"/>
    <w:rsid w:val="00DA58CC"/>
    <w:rsid w:val="00DA5ABF"/>
    <w:rsid w:val="00DA61FE"/>
    <w:rsid w:val="00DA6494"/>
    <w:rsid w:val="00DA6D69"/>
    <w:rsid w:val="00DA7C2E"/>
    <w:rsid w:val="00DB07A5"/>
    <w:rsid w:val="00DB0AA3"/>
    <w:rsid w:val="00DB16C6"/>
    <w:rsid w:val="00DB186A"/>
    <w:rsid w:val="00DB2872"/>
    <w:rsid w:val="00DB3856"/>
    <w:rsid w:val="00DB3CF0"/>
    <w:rsid w:val="00DB4A2E"/>
    <w:rsid w:val="00DB4E83"/>
    <w:rsid w:val="00DB554B"/>
    <w:rsid w:val="00DB5591"/>
    <w:rsid w:val="00DB5B49"/>
    <w:rsid w:val="00DB6EE8"/>
    <w:rsid w:val="00DB733F"/>
    <w:rsid w:val="00DB789D"/>
    <w:rsid w:val="00DC0009"/>
    <w:rsid w:val="00DC09DF"/>
    <w:rsid w:val="00DC14F5"/>
    <w:rsid w:val="00DC165C"/>
    <w:rsid w:val="00DC2080"/>
    <w:rsid w:val="00DC2A22"/>
    <w:rsid w:val="00DC3EF4"/>
    <w:rsid w:val="00DC41F3"/>
    <w:rsid w:val="00DC4502"/>
    <w:rsid w:val="00DC4719"/>
    <w:rsid w:val="00DC59AA"/>
    <w:rsid w:val="00DC5E9A"/>
    <w:rsid w:val="00DC5EA6"/>
    <w:rsid w:val="00DC64CA"/>
    <w:rsid w:val="00DC65E3"/>
    <w:rsid w:val="00DC7523"/>
    <w:rsid w:val="00DC7864"/>
    <w:rsid w:val="00DD04F3"/>
    <w:rsid w:val="00DD12E3"/>
    <w:rsid w:val="00DD164C"/>
    <w:rsid w:val="00DD202D"/>
    <w:rsid w:val="00DD288C"/>
    <w:rsid w:val="00DD33B7"/>
    <w:rsid w:val="00DD34DD"/>
    <w:rsid w:val="00DD4170"/>
    <w:rsid w:val="00DD4223"/>
    <w:rsid w:val="00DD4C15"/>
    <w:rsid w:val="00DD5402"/>
    <w:rsid w:val="00DD55DC"/>
    <w:rsid w:val="00DD669F"/>
    <w:rsid w:val="00DD66CE"/>
    <w:rsid w:val="00DE0085"/>
    <w:rsid w:val="00DE00A4"/>
    <w:rsid w:val="00DE00F9"/>
    <w:rsid w:val="00DE10D4"/>
    <w:rsid w:val="00DE152E"/>
    <w:rsid w:val="00DE2251"/>
    <w:rsid w:val="00DE2C71"/>
    <w:rsid w:val="00DE3266"/>
    <w:rsid w:val="00DE347B"/>
    <w:rsid w:val="00DE619C"/>
    <w:rsid w:val="00DE619E"/>
    <w:rsid w:val="00DE767B"/>
    <w:rsid w:val="00DF034D"/>
    <w:rsid w:val="00DF1175"/>
    <w:rsid w:val="00DF2561"/>
    <w:rsid w:val="00DF2A29"/>
    <w:rsid w:val="00DF3343"/>
    <w:rsid w:val="00DF33CE"/>
    <w:rsid w:val="00DF4310"/>
    <w:rsid w:val="00DF533E"/>
    <w:rsid w:val="00DF5467"/>
    <w:rsid w:val="00E002AA"/>
    <w:rsid w:val="00E016B3"/>
    <w:rsid w:val="00E01AA1"/>
    <w:rsid w:val="00E02A9F"/>
    <w:rsid w:val="00E0313C"/>
    <w:rsid w:val="00E03CD7"/>
    <w:rsid w:val="00E03E54"/>
    <w:rsid w:val="00E04890"/>
    <w:rsid w:val="00E04BD9"/>
    <w:rsid w:val="00E05978"/>
    <w:rsid w:val="00E06F8D"/>
    <w:rsid w:val="00E06FB0"/>
    <w:rsid w:val="00E07C08"/>
    <w:rsid w:val="00E07EB0"/>
    <w:rsid w:val="00E10033"/>
    <w:rsid w:val="00E10D6C"/>
    <w:rsid w:val="00E11C2B"/>
    <w:rsid w:val="00E126BF"/>
    <w:rsid w:val="00E12FD5"/>
    <w:rsid w:val="00E13CD2"/>
    <w:rsid w:val="00E14423"/>
    <w:rsid w:val="00E14A1A"/>
    <w:rsid w:val="00E14C63"/>
    <w:rsid w:val="00E158FD"/>
    <w:rsid w:val="00E16168"/>
    <w:rsid w:val="00E16ACB"/>
    <w:rsid w:val="00E171EF"/>
    <w:rsid w:val="00E1769D"/>
    <w:rsid w:val="00E2074B"/>
    <w:rsid w:val="00E21087"/>
    <w:rsid w:val="00E21631"/>
    <w:rsid w:val="00E2170C"/>
    <w:rsid w:val="00E219ED"/>
    <w:rsid w:val="00E220AD"/>
    <w:rsid w:val="00E22CB3"/>
    <w:rsid w:val="00E23238"/>
    <w:rsid w:val="00E23382"/>
    <w:rsid w:val="00E239BC"/>
    <w:rsid w:val="00E23BEE"/>
    <w:rsid w:val="00E24114"/>
    <w:rsid w:val="00E24569"/>
    <w:rsid w:val="00E24664"/>
    <w:rsid w:val="00E2569C"/>
    <w:rsid w:val="00E257A4"/>
    <w:rsid w:val="00E26250"/>
    <w:rsid w:val="00E2704B"/>
    <w:rsid w:val="00E27BA3"/>
    <w:rsid w:val="00E27D03"/>
    <w:rsid w:val="00E30DD5"/>
    <w:rsid w:val="00E31358"/>
    <w:rsid w:val="00E3154C"/>
    <w:rsid w:val="00E32A00"/>
    <w:rsid w:val="00E33050"/>
    <w:rsid w:val="00E33B33"/>
    <w:rsid w:val="00E33E21"/>
    <w:rsid w:val="00E33E5A"/>
    <w:rsid w:val="00E3405E"/>
    <w:rsid w:val="00E346B2"/>
    <w:rsid w:val="00E3583A"/>
    <w:rsid w:val="00E35E23"/>
    <w:rsid w:val="00E361B9"/>
    <w:rsid w:val="00E36FB7"/>
    <w:rsid w:val="00E378A6"/>
    <w:rsid w:val="00E37A2E"/>
    <w:rsid w:val="00E37E68"/>
    <w:rsid w:val="00E406EF"/>
    <w:rsid w:val="00E41141"/>
    <w:rsid w:val="00E41301"/>
    <w:rsid w:val="00E41B32"/>
    <w:rsid w:val="00E41C52"/>
    <w:rsid w:val="00E42DE9"/>
    <w:rsid w:val="00E42E8E"/>
    <w:rsid w:val="00E4313B"/>
    <w:rsid w:val="00E440BE"/>
    <w:rsid w:val="00E44179"/>
    <w:rsid w:val="00E44438"/>
    <w:rsid w:val="00E44CD5"/>
    <w:rsid w:val="00E458B6"/>
    <w:rsid w:val="00E45E04"/>
    <w:rsid w:val="00E46592"/>
    <w:rsid w:val="00E4739A"/>
    <w:rsid w:val="00E47C87"/>
    <w:rsid w:val="00E503CF"/>
    <w:rsid w:val="00E5109A"/>
    <w:rsid w:val="00E530DC"/>
    <w:rsid w:val="00E5320A"/>
    <w:rsid w:val="00E534AF"/>
    <w:rsid w:val="00E54190"/>
    <w:rsid w:val="00E5460E"/>
    <w:rsid w:val="00E54A3B"/>
    <w:rsid w:val="00E54CAE"/>
    <w:rsid w:val="00E55B58"/>
    <w:rsid w:val="00E55B67"/>
    <w:rsid w:val="00E56545"/>
    <w:rsid w:val="00E569FB"/>
    <w:rsid w:val="00E56DBD"/>
    <w:rsid w:val="00E578EF"/>
    <w:rsid w:val="00E608D3"/>
    <w:rsid w:val="00E614B2"/>
    <w:rsid w:val="00E61F0F"/>
    <w:rsid w:val="00E6217E"/>
    <w:rsid w:val="00E62493"/>
    <w:rsid w:val="00E629AC"/>
    <w:rsid w:val="00E640AB"/>
    <w:rsid w:val="00E645B7"/>
    <w:rsid w:val="00E64605"/>
    <w:rsid w:val="00E64651"/>
    <w:rsid w:val="00E64840"/>
    <w:rsid w:val="00E64A78"/>
    <w:rsid w:val="00E64C6F"/>
    <w:rsid w:val="00E64E30"/>
    <w:rsid w:val="00E65CF8"/>
    <w:rsid w:val="00E668A5"/>
    <w:rsid w:val="00E66D87"/>
    <w:rsid w:val="00E66E08"/>
    <w:rsid w:val="00E67B72"/>
    <w:rsid w:val="00E67C5C"/>
    <w:rsid w:val="00E70022"/>
    <w:rsid w:val="00E70537"/>
    <w:rsid w:val="00E70D21"/>
    <w:rsid w:val="00E71898"/>
    <w:rsid w:val="00E71917"/>
    <w:rsid w:val="00E71A60"/>
    <w:rsid w:val="00E71DD9"/>
    <w:rsid w:val="00E726A9"/>
    <w:rsid w:val="00E74210"/>
    <w:rsid w:val="00E74327"/>
    <w:rsid w:val="00E747B1"/>
    <w:rsid w:val="00E74B9B"/>
    <w:rsid w:val="00E74BB8"/>
    <w:rsid w:val="00E74D68"/>
    <w:rsid w:val="00E7595A"/>
    <w:rsid w:val="00E761EC"/>
    <w:rsid w:val="00E76E0B"/>
    <w:rsid w:val="00E773F5"/>
    <w:rsid w:val="00E776D6"/>
    <w:rsid w:val="00E80538"/>
    <w:rsid w:val="00E80746"/>
    <w:rsid w:val="00E80981"/>
    <w:rsid w:val="00E810FF"/>
    <w:rsid w:val="00E81297"/>
    <w:rsid w:val="00E82357"/>
    <w:rsid w:val="00E829EA"/>
    <w:rsid w:val="00E83524"/>
    <w:rsid w:val="00E83922"/>
    <w:rsid w:val="00E83C16"/>
    <w:rsid w:val="00E84442"/>
    <w:rsid w:val="00E845EC"/>
    <w:rsid w:val="00E8497E"/>
    <w:rsid w:val="00E84A60"/>
    <w:rsid w:val="00E85447"/>
    <w:rsid w:val="00E8588A"/>
    <w:rsid w:val="00E85EB0"/>
    <w:rsid w:val="00E86AD7"/>
    <w:rsid w:val="00E86DD7"/>
    <w:rsid w:val="00E87172"/>
    <w:rsid w:val="00E87480"/>
    <w:rsid w:val="00E87A25"/>
    <w:rsid w:val="00E87B6C"/>
    <w:rsid w:val="00E90055"/>
    <w:rsid w:val="00E9132B"/>
    <w:rsid w:val="00E91993"/>
    <w:rsid w:val="00E935AF"/>
    <w:rsid w:val="00E93762"/>
    <w:rsid w:val="00E96F7E"/>
    <w:rsid w:val="00E97096"/>
    <w:rsid w:val="00EA02E3"/>
    <w:rsid w:val="00EA0B90"/>
    <w:rsid w:val="00EA0C00"/>
    <w:rsid w:val="00EA194E"/>
    <w:rsid w:val="00EA199D"/>
    <w:rsid w:val="00EA258D"/>
    <w:rsid w:val="00EA270B"/>
    <w:rsid w:val="00EA37A9"/>
    <w:rsid w:val="00EA3812"/>
    <w:rsid w:val="00EA4596"/>
    <w:rsid w:val="00EA4A5C"/>
    <w:rsid w:val="00EA5369"/>
    <w:rsid w:val="00EA62FB"/>
    <w:rsid w:val="00EA642B"/>
    <w:rsid w:val="00EA69D7"/>
    <w:rsid w:val="00EA6A8B"/>
    <w:rsid w:val="00EA7362"/>
    <w:rsid w:val="00EA7AA2"/>
    <w:rsid w:val="00EB001C"/>
    <w:rsid w:val="00EB0870"/>
    <w:rsid w:val="00EB0FBF"/>
    <w:rsid w:val="00EB1107"/>
    <w:rsid w:val="00EB1695"/>
    <w:rsid w:val="00EB20A0"/>
    <w:rsid w:val="00EB25BF"/>
    <w:rsid w:val="00EB3787"/>
    <w:rsid w:val="00EB46F7"/>
    <w:rsid w:val="00EB5646"/>
    <w:rsid w:val="00EB568B"/>
    <w:rsid w:val="00EB5A42"/>
    <w:rsid w:val="00EB5C38"/>
    <w:rsid w:val="00EB63FF"/>
    <w:rsid w:val="00EB6921"/>
    <w:rsid w:val="00EB7310"/>
    <w:rsid w:val="00EB7E68"/>
    <w:rsid w:val="00EC0624"/>
    <w:rsid w:val="00EC0E76"/>
    <w:rsid w:val="00EC1837"/>
    <w:rsid w:val="00EC2AA5"/>
    <w:rsid w:val="00EC3479"/>
    <w:rsid w:val="00EC36FC"/>
    <w:rsid w:val="00EC399D"/>
    <w:rsid w:val="00EC3B6D"/>
    <w:rsid w:val="00EC4757"/>
    <w:rsid w:val="00EC479D"/>
    <w:rsid w:val="00EC5514"/>
    <w:rsid w:val="00EC572E"/>
    <w:rsid w:val="00EC5CB6"/>
    <w:rsid w:val="00EC62FA"/>
    <w:rsid w:val="00EC6EDF"/>
    <w:rsid w:val="00ED07AB"/>
    <w:rsid w:val="00ED0AD9"/>
    <w:rsid w:val="00ED0F60"/>
    <w:rsid w:val="00ED14EB"/>
    <w:rsid w:val="00ED2D66"/>
    <w:rsid w:val="00ED2DF8"/>
    <w:rsid w:val="00ED35B9"/>
    <w:rsid w:val="00ED36B6"/>
    <w:rsid w:val="00ED414A"/>
    <w:rsid w:val="00ED474D"/>
    <w:rsid w:val="00ED5DB9"/>
    <w:rsid w:val="00ED5FAF"/>
    <w:rsid w:val="00ED76F4"/>
    <w:rsid w:val="00ED7BAD"/>
    <w:rsid w:val="00ED7E50"/>
    <w:rsid w:val="00EE0068"/>
    <w:rsid w:val="00EE0176"/>
    <w:rsid w:val="00EE0F96"/>
    <w:rsid w:val="00EE15F6"/>
    <w:rsid w:val="00EE16A0"/>
    <w:rsid w:val="00EE1B2A"/>
    <w:rsid w:val="00EE27A2"/>
    <w:rsid w:val="00EE2E4E"/>
    <w:rsid w:val="00EE2EBD"/>
    <w:rsid w:val="00EE35B1"/>
    <w:rsid w:val="00EE45F5"/>
    <w:rsid w:val="00EE496E"/>
    <w:rsid w:val="00EE5218"/>
    <w:rsid w:val="00EE5378"/>
    <w:rsid w:val="00EE6138"/>
    <w:rsid w:val="00EE69AB"/>
    <w:rsid w:val="00EE7252"/>
    <w:rsid w:val="00EE787B"/>
    <w:rsid w:val="00EE7B79"/>
    <w:rsid w:val="00EE7E6F"/>
    <w:rsid w:val="00EE7F92"/>
    <w:rsid w:val="00EF06DD"/>
    <w:rsid w:val="00EF07FE"/>
    <w:rsid w:val="00EF0C69"/>
    <w:rsid w:val="00EF1087"/>
    <w:rsid w:val="00EF12F9"/>
    <w:rsid w:val="00EF17C3"/>
    <w:rsid w:val="00EF1A01"/>
    <w:rsid w:val="00EF1B9B"/>
    <w:rsid w:val="00EF2A49"/>
    <w:rsid w:val="00EF2E3C"/>
    <w:rsid w:val="00EF3702"/>
    <w:rsid w:val="00EF4163"/>
    <w:rsid w:val="00EF4571"/>
    <w:rsid w:val="00EF492B"/>
    <w:rsid w:val="00EF4ADF"/>
    <w:rsid w:val="00EF4D9A"/>
    <w:rsid w:val="00EF56A2"/>
    <w:rsid w:val="00EF617C"/>
    <w:rsid w:val="00EF65A3"/>
    <w:rsid w:val="00EF6C70"/>
    <w:rsid w:val="00EF724B"/>
    <w:rsid w:val="00EF79D2"/>
    <w:rsid w:val="00EF7AF6"/>
    <w:rsid w:val="00F00139"/>
    <w:rsid w:val="00F001AC"/>
    <w:rsid w:val="00F00F07"/>
    <w:rsid w:val="00F0141D"/>
    <w:rsid w:val="00F0306E"/>
    <w:rsid w:val="00F03C35"/>
    <w:rsid w:val="00F0502E"/>
    <w:rsid w:val="00F06149"/>
    <w:rsid w:val="00F067C6"/>
    <w:rsid w:val="00F06E40"/>
    <w:rsid w:val="00F06F89"/>
    <w:rsid w:val="00F074D4"/>
    <w:rsid w:val="00F128BF"/>
    <w:rsid w:val="00F12EFA"/>
    <w:rsid w:val="00F13AC9"/>
    <w:rsid w:val="00F13C14"/>
    <w:rsid w:val="00F13DCC"/>
    <w:rsid w:val="00F13FBC"/>
    <w:rsid w:val="00F159CD"/>
    <w:rsid w:val="00F16100"/>
    <w:rsid w:val="00F167B2"/>
    <w:rsid w:val="00F16861"/>
    <w:rsid w:val="00F17894"/>
    <w:rsid w:val="00F17C3D"/>
    <w:rsid w:val="00F201AC"/>
    <w:rsid w:val="00F2045B"/>
    <w:rsid w:val="00F20535"/>
    <w:rsid w:val="00F212A7"/>
    <w:rsid w:val="00F22733"/>
    <w:rsid w:val="00F2316F"/>
    <w:rsid w:val="00F234CB"/>
    <w:rsid w:val="00F25E32"/>
    <w:rsid w:val="00F25F60"/>
    <w:rsid w:val="00F26910"/>
    <w:rsid w:val="00F26DB6"/>
    <w:rsid w:val="00F304F4"/>
    <w:rsid w:val="00F3131A"/>
    <w:rsid w:val="00F330F4"/>
    <w:rsid w:val="00F3432F"/>
    <w:rsid w:val="00F34801"/>
    <w:rsid w:val="00F34D37"/>
    <w:rsid w:val="00F3521B"/>
    <w:rsid w:val="00F35A74"/>
    <w:rsid w:val="00F36431"/>
    <w:rsid w:val="00F36EE7"/>
    <w:rsid w:val="00F373F2"/>
    <w:rsid w:val="00F37BFA"/>
    <w:rsid w:val="00F37C40"/>
    <w:rsid w:val="00F419D7"/>
    <w:rsid w:val="00F41D95"/>
    <w:rsid w:val="00F41F47"/>
    <w:rsid w:val="00F42B34"/>
    <w:rsid w:val="00F4337B"/>
    <w:rsid w:val="00F43395"/>
    <w:rsid w:val="00F438BF"/>
    <w:rsid w:val="00F43D65"/>
    <w:rsid w:val="00F43DC3"/>
    <w:rsid w:val="00F43F52"/>
    <w:rsid w:val="00F44086"/>
    <w:rsid w:val="00F44294"/>
    <w:rsid w:val="00F4557C"/>
    <w:rsid w:val="00F46CCA"/>
    <w:rsid w:val="00F471D0"/>
    <w:rsid w:val="00F4729A"/>
    <w:rsid w:val="00F4773C"/>
    <w:rsid w:val="00F50019"/>
    <w:rsid w:val="00F51159"/>
    <w:rsid w:val="00F52077"/>
    <w:rsid w:val="00F53D61"/>
    <w:rsid w:val="00F54FC7"/>
    <w:rsid w:val="00F55912"/>
    <w:rsid w:val="00F56674"/>
    <w:rsid w:val="00F569B6"/>
    <w:rsid w:val="00F56F02"/>
    <w:rsid w:val="00F60FD7"/>
    <w:rsid w:val="00F626BF"/>
    <w:rsid w:val="00F62D5D"/>
    <w:rsid w:val="00F6301F"/>
    <w:rsid w:val="00F6326C"/>
    <w:rsid w:val="00F63B5F"/>
    <w:rsid w:val="00F6448A"/>
    <w:rsid w:val="00F6452F"/>
    <w:rsid w:val="00F64C25"/>
    <w:rsid w:val="00F64FCE"/>
    <w:rsid w:val="00F6501D"/>
    <w:rsid w:val="00F65660"/>
    <w:rsid w:val="00F6574A"/>
    <w:rsid w:val="00F66522"/>
    <w:rsid w:val="00F66B3F"/>
    <w:rsid w:val="00F67E0A"/>
    <w:rsid w:val="00F67EB2"/>
    <w:rsid w:val="00F70157"/>
    <w:rsid w:val="00F71815"/>
    <w:rsid w:val="00F72399"/>
    <w:rsid w:val="00F72E7B"/>
    <w:rsid w:val="00F73B22"/>
    <w:rsid w:val="00F73D33"/>
    <w:rsid w:val="00F74903"/>
    <w:rsid w:val="00F74D53"/>
    <w:rsid w:val="00F756F0"/>
    <w:rsid w:val="00F75CA0"/>
    <w:rsid w:val="00F76978"/>
    <w:rsid w:val="00F803AB"/>
    <w:rsid w:val="00F80CA3"/>
    <w:rsid w:val="00F811E2"/>
    <w:rsid w:val="00F82138"/>
    <w:rsid w:val="00F82BD9"/>
    <w:rsid w:val="00F847B8"/>
    <w:rsid w:val="00F84C81"/>
    <w:rsid w:val="00F8571B"/>
    <w:rsid w:val="00F85DC9"/>
    <w:rsid w:val="00F85E75"/>
    <w:rsid w:val="00F8626A"/>
    <w:rsid w:val="00F8640F"/>
    <w:rsid w:val="00F86DBC"/>
    <w:rsid w:val="00F87032"/>
    <w:rsid w:val="00F87063"/>
    <w:rsid w:val="00F87674"/>
    <w:rsid w:val="00F87FC2"/>
    <w:rsid w:val="00F9051F"/>
    <w:rsid w:val="00F9079C"/>
    <w:rsid w:val="00F91127"/>
    <w:rsid w:val="00F91794"/>
    <w:rsid w:val="00F92809"/>
    <w:rsid w:val="00F92A02"/>
    <w:rsid w:val="00F92CE4"/>
    <w:rsid w:val="00F92E1E"/>
    <w:rsid w:val="00F93511"/>
    <w:rsid w:val="00F93520"/>
    <w:rsid w:val="00F93DB0"/>
    <w:rsid w:val="00F950C8"/>
    <w:rsid w:val="00F95270"/>
    <w:rsid w:val="00F954B3"/>
    <w:rsid w:val="00F95DB2"/>
    <w:rsid w:val="00F96188"/>
    <w:rsid w:val="00F969D9"/>
    <w:rsid w:val="00F97F2A"/>
    <w:rsid w:val="00FA10CD"/>
    <w:rsid w:val="00FA135A"/>
    <w:rsid w:val="00FA2A96"/>
    <w:rsid w:val="00FA3D8E"/>
    <w:rsid w:val="00FA426A"/>
    <w:rsid w:val="00FA5040"/>
    <w:rsid w:val="00FA6F88"/>
    <w:rsid w:val="00FA7481"/>
    <w:rsid w:val="00FA7792"/>
    <w:rsid w:val="00FB01BF"/>
    <w:rsid w:val="00FB0943"/>
    <w:rsid w:val="00FB1801"/>
    <w:rsid w:val="00FB1AF9"/>
    <w:rsid w:val="00FB28EB"/>
    <w:rsid w:val="00FB31B0"/>
    <w:rsid w:val="00FB3BCE"/>
    <w:rsid w:val="00FB4247"/>
    <w:rsid w:val="00FB4306"/>
    <w:rsid w:val="00FB45C9"/>
    <w:rsid w:val="00FB4D4E"/>
    <w:rsid w:val="00FB51B8"/>
    <w:rsid w:val="00FB52E0"/>
    <w:rsid w:val="00FB5E7E"/>
    <w:rsid w:val="00FB7631"/>
    <w:rsid w:val="00FB7725"/>
    <w:rsid w:val="00FB7823"/>
    <w:rsid w:val="00FB7DFD"/>
    <w:rsid w:val="00FB7E58"/>
    <w:rsid w:val="00FC0059"/>
    <w:rsid w:val="00FC0DD9"/>
    <w:rsid w:val="00FC0FA9"/>
    <w:rsid w:val="00FC1B89"/>
    <w:rsid w:val="00FC1FAC"/>
    <w:rsid w:val="00FC21A2"/>
    <w:rsid w:val="00FC31F8"/>
    <w:rsid w:val="00FC37FB"/>
    <w:rsid w:val="00FC3EDD"/>
    <w:rsid w:val="00FC43F5"/>
    <w:rsid w:val="00FC4EE6"/>
    <w:rsid w:val="00FC50DF"/>
    <w:rsid w:val="00FC5498"/>
    <w:rsid w:val="00FC552C"/>
    <w:rsid w:val="00FC5AE3"/>
    <w:rsid w:val="00FC5FE8"/>
    <w:rsid w:val="00FC627C"/>
    <w:rsid w:val="00FC6B34"/>
    <w:rsid w:val="00FC6E23"/>
    <w:rsid w:val="00FC719E"/>
    <w:rsid w:val="00FC73B5"/>
    <w:rsid w:val="00FC761A"/>
    <w:rsid w:val="00FC7A6C"/>
    <w:rsid w:val="00FC7BFE"/>
    <w:rsid w:val="00FC7DE3"/>
    <w:rsid w:val="00FC7E62"/>
    <w:rsid w:val="00FD02D3"/>
    <w:rsid w:val="00FD10A1"/>
    <w:rsid w:val="00FD17F8"/>
    <w:rsid w:val="00FD3287"/>
    <w:rsid w:val="00FD3CFB"/>
    <w:rsid w:val="00FD3D3F"/>
    <w:rsid w:val="00FD4285"/>
    <w:rsid w:val="00FD5122"/>
    <w:rsid w:val="00FD5C68"/>
    <w:rsid w:val="00FD5D01"/>
    <w:rsid w:val="00FD672D"/>
    <w:rsid w:val="00FD75D3"/>
    <w:rsid w:val="00FD789D"/>
    <w:rsid w:val="00FD7F9A"/>
    <w:rsid w:val="00FE1153"/>
    <w:rsid w:val="00FE1353"/>
    <w:rsid w:val="00FE13B2"/>
    <w:rsid w:val="00FE16CC"/>
    <w:rsid w:val="00FE2384"/>
    <w:rsid w:val="00FE2BF2"/>
    <w:rsid w:val="00FE2C2E"/>
    <w:rsid w:val="00FE3149"/>
    <w:rsid w:val="00FE37EB"/>
    <w:rsid w:val="00FE3950"/>
    <w:rsid w:val="00FE3C06"/>
    <w:rsid w:val="00FE3C5E"/>
    <w:rsid w:val="00FE3DBE"/>
    <w:rsid w:val="00FE4254"/>
    <w:rsid w:val="00FE4C99"/>
    <w:rsid w:val="00FE51A8"/>
    <w:rsid w:val="00FE6290"/>
    <w:rsid w:val="00FE6845"/>
    <w:rsid w:val="00FE6E6F"/>
    <w:rsid w:val="00FE77DD"/>
    <w:rsid w:val="00FE799F"/>
    <w:rsid w:val="00FF0D99"/>
    <w:rsid w:val="00FF104E"/>
    <w:rsid w:val="00FF1063"/>
    <w:rsid w:val="00FF1349"/>
    <w:rsid w:val="00FF1577"/>
    <w:rsid w:val="00FF166D"/>
    <w:rsid w:val="00FF2AA0"/>
    <w:rsid w:val="00FF38EF"/>
    <w:rsid w:val="00FF3BCB"/>
    <w:rsid w:val="00FF3C29"/>
    <w:rsid w:val="00FF3F67"/>
    <w:rsid w:val="00FF4D56"/>
    <w:rsid w:val="00FF5593"/>
    <w:rsid w:val="00FF5997"/>
    <w:rsid w:val="00FF5AE7"/>
    <w:rsid w:val="00FF5CAF"/>
    <w:rsid w:val="00FF6618"/>
    <w:rsid w:val="00FF6747"/>
    <w:rsid w:val="00FF6A92"/>
    <w:rsid w:val="00FF6E68"/>
    <w:rsid w:val="00FF7171"/>
    <w:rsid w:val="01DD90B0"/>
    <w:rsid w:val="01E8F698"/>
    <w:rsid w:val="02C89F87"/>
    <w:rsid w:val="02CA5007"/>
    <w:rsid w:val="02D8E67B"/>
    <w:rsid w:val="0325F48A"/>
    <w:rsid w:val="0339110F"/>
    <w:rsid w:val="03B6EFBD"/>
    <w:rsid w:val="03BE970B"/>
    <w:rsid w:val="044009C3"/>
    <w:rsid w:val="04507B4C"/>
    <w:rsid w:val="04DC7172"/>
    <w:rsid w:val="05D62237"/>
    <w:rsid w:val="060D722E"/>
    <w:rsid w:val="06892E51"/>
    <w:rsid w:val="06CA781C"/>
    <w:rsid w:val="0714061D"/>
    <w:rsid w:val="07BE838E"/>
    <w:rsid w:val="07DB6306"/>
    <w:rsid w:val="0886D0C1"/>
    <w:rsid w:val="09405A51"/>
    <w:rsid w:val="09D25D5B"/>
    <w:rsid w:val="09F8ED7A"/>
    <w:rsid w:val="0A738B63"/>
    <w:rsid w:val="0A9EC91E"/>
    <w:rsid w:val="0AA24651"/>
    <w:rsid w:val="0AA3975A"/>
    <w:rsid w:val="0AAFEC4E"/>
    <w:rsid w:val="0C43190B"/>
    <w:rsid w:val="0CBC08DC"/>
    <w:rsid w:val="0CD0BCF7"/>
    <w:rsid w:val="0D018E84"/>
    <w:rsid w:val="0DAB5A48"/>
    <w:rsid w:val="0ED2FDD6"/>
    <w:rsid w:val="0EF8C4A7"/>
    <w:rsid w:val="0F72BA12"/>
    <w:rsid w:val="0F7A2A6A"/>
    <w:rsid w:val="0FBFE587"/>
    <w:rsid w:val="10443206"/>
    <w:rsid w:val="104EE83F"/>
    <w:rsid w:val="109FDDB0"/>
    <w:rsid w:val="11BDEDEF"/>
    <w:rsid w:val="11FB8541"/>
    <w:rsid w:val="12C031B2"/>
    <w:rsid w:val="131F11CC"/>
    <w:rsid w:val="1339D90D"/>
    <w:rsid w:val="1503C81C"/>
    <w:rsid w:val="154D748E"/>
    <w:rsid w:val="15A2C71E"/>
    <w:rsid w:val="160A6303"/>
    <w:rsid w:val="16755367"/>
    <w:rsid w:val="16821EE1"/>
    <w:rsid w:val="171F4804"/>
    <w:rsid w:val="175BB794"/>
    <w:rsid w:val="17E52039"/>
    <w:rsid w:val="186E9575"/>
    <w:rsid w:val="190ED19D"/>
    <w:rsid w:val="1914E3EE"/>
    <w:rsid w:val="1933AE83"/>
    <w:rsid w:val="193A3136"/>
    <w:rsid w:val="19B5302F"/>
    <w:rsid w:val="19FA9524"/>
    <w:rsid w:val="1A11ED31"/>
    <w:rsid w:val="1AEAE429"/>
    <w:rsid w:val="1B1E56CF"/>
    <w:rsid w:val="1B271802"/>
    <w:rsid w:val="1B44BCAE"/>
    <w:rsid w:val="1B84AFF8"/>
    <w:rsid w:val="1B9F5C1D"/>
    <w:rsid w:val="1C40FBD4"/>
    <w:rsid w:val="1C5A0015"/>
    <w:rsid w:val="1C9AC502"/>
    <w:rsid w:val="1CBAAD88"/>
    <w:rsid w:val="1D3249B3"/>
    <w:rsid w:val="1EC0FCAB"/>
    <w:rsid w:val="1EFB3EAB"/>
    <w:rsid w:val="1FA69CCB"/>
    <w:rsid w:val="1FB447C7"/>
    <w:rsid w:val="1FEB8625"/>
    <w:rsid w:val="20F43470"/>
    <w:rsid w:val="210E1691"/>
    <w:rsid w:val="21880199"/>
    <w:rsid w:val="21B01D61"/>
    <w:rsid w:val="21DA6AAD"/>
    <w:rsid w:val="21FECBA7"/>
    <w:rsid w:val="2200D2DB"/>
    <w:rsid w:val="2209447F"/>
    <w:rsid w:val="223EA607"/>
    <w:rsid w:val="22AFADB0"/>
    <w:rsid w:val="23224703"/>
    <w:rsid w:val="23648057"/>
    <w:rsid w:val="23CFC4A3"/>
    <w:rsid w:val="2462832C"/>
    <w:rsid w:val="24AE5D78"/>
    <w:rsid w:val="2527D9CD"/>
    <w:rsid w:val="254EB031"/>
    <w:rsid w:val="255A4B2E"/>
    <w:rsid w:val="25907D9C"/>
    <w:rsid w:val="2636BD5B"/>
    <w:rsid w:val="26621835"/>
    <w:rsid w:val="27844881"/>
    <w:rsid w:val="2788C660"/>
    <w:rsid w:val="27DDC1F5"/>
    <w:rsid w:val="286F7CE7"/>
    <w:rsid w:val="288C3093"/>
    <w:rsid w:val="28A7E379"/>
    <w:rsid w:val="290DB742"/>
    <w:rsid w:val="293247EE"/>
    <w:rsid w:val="29BDF1CD"/>
    <w:rsid w:val="2A5B20AD"/>
    <w:rsid w:val="2AA534AE"/>
    <w:rsid w:val="2B19DDA7"/>
    <w:rsid w:val="2BD521D4"/>
    <w:rsid w:val="2C04556B"/>
    <w:rsid w:val="2C1193C5"/>
    <w:rsid w:val="2C27A68F"/>
    <w:rsid w:val="2C8A317E"/>
    <w:rsid w:val="2D4A1AD6"/>
    <w:rsid w:val="2D500FAC"/>
    <w:rsid w:val="2DBD98C9"/>
    <w:rsid w:val="2DCBB687"/>
    <w:rsid w:val="2E336303"/>
    <w:rsid w:val="2E429F09"/>
    <w:rsid w:val="2EED731B"/>
    <w:rsid w:val="2F06C7E3"/>
    <w:rsid w:val="2F10DF61"/>
    <w:rsid w:val="2F3398FA"/>
    <w:rsid w:val="2F7439CB"/>
    <w:rsid w:val="2F878C3D"/>
    <w:rsid w:val="2F96AD31"/>
    <w:rsid w:val="2FAA0034"/>
    <w:rsid w:val="2FC79555"/>
    <w:rsid w:val="2FF90959"/>
    <w:rsid w:val="3012881F"/>
    <w:rsid w:val="3035D43D"/>
    <w:rsid w:val="3059C879"/>
    <w:rsid w:val="30979FDE"/>
    <w:rsid w:val="30AD0995"/>
    <w:rsid w:val="3117E5FF"/>
    <w:rsid w:val="3132A896"/>
    <w:rsid w:val="314E181B"/>
    <w:rsid w:val="323A2B57"/>
    <w:rsid w:val="3272AE2C"/>
    <w:rsid w:val="3289B55F"/>
    <w:rsid w:val="32B49161"/>
    <w:rsid w:val="32D29C44"/>
    <w:rsid w:val="33354F50"/>
    <w:rsid w:val="33DCB340"/>
    <w:rsid w:val="34013650"/>
    <w:rsid w:val="34F86F30"/>
    <w:rsid w:val="357A18DD"/>
    <w:rsid w:val="3589B31C"/>
    <w:rsid w:val="362E19CE"/>
    <w:rsid w:val="3649C531"/>
    <w:rsid w:val="367686C9"/>
    <w:rsid w:val="36EECD20"/>
    <w:rsid w:val="37EA4B98"/>
    <w:rsid w:val="381A0FBE"/>
    <w:rsid w:val="3929061E"/>
    <w:rsid w:val="39422546"/>
    <w:rsid w:val="395E4C98"/>
    <w:rsid w:val="3987DB6E"/>
    <w:rsid w:val="39EFF52B"/>
    <w:rsid w:val="3A0A2618"/>
    <w:rsid w:val="3A875CC3"/>
    <w:rsid w:val="3B05111F"/>
    <w:rsid w:val="3B47D3F1"/>
    <w:rsid w:val="3B5C7BA0"/>
    <w:rsid w:val="3BEC697E"/>
    <w:rsid w:val="3CDB171A"/>
    <w:rsid w:val="3D31FEBA"/>
    <w:rsid w:val="3E49EB76"/>
    <w:rsid w:val="3E7EDD3B"/>
    <w:rsid w:val="3FBA7830"/>
    <w:rsid w:val="4192BACC"/>
    <w:rsid w:val="41AA4D9D"/>
    <w:rsid w:val="41D2C092"/>
    <w:rsid w:val="43403428"/>
    <w:rsid w:val="43658143"/>
    <w:rsid w:val="438FAF5B"/>
    <w:rsid w:val="43AF02B4"/>
    <w:rsid w:val="444B2E03"/>
    <w:rsid w:val="4554F3B4"/>
    <w:rsid w:val="4581492F"/>
    <w:rsid w:val="462DF4C0"/>
    <w:rsid w:val="466C4D70"/>
    <w:rsid w:val="46E0D86B"/>
    <w:rsid w:val="4764C93A"/>
    <w:rsid w:val="48328235"/>
    <w:rsid w:val="491F2F68"/>
    <w:rsid w:val="492F8C12"/>
    <w:rsid w:val="4946121A"/>
    <w:rsid w:val="4A2AF2FE"/>
    <w:rsid w:val="4A4D3AF3"/>
    <w:rsid w:val="4A788894"/>
    <w:rsid w:val="4C1A2CC6"/>
    <w:rsid w:val="4CA6F4CA"/>
    <w:rsid w:val="4CDD8544"/>
    <w:rsid w:val="4CF8A5E5"/>
    <w:rsid w:val="4D00949E"/>
    <w:rsid w:val="4D2763B4"/>
    <w:rsid w:val="4D46DD3C"/>
    <w:rsid w:val="4D4AE729"/>
    <w:rsid w:val="4D7A16FB"/>
    <w:rsid w:val="4D85405C"/>
    <w:rsid w:val="4E7B50E0"/>
    <w:rsid w:val="4EC37F5A"/>
    <w:rsid w:val="4ECE38F6"/>
    <w:rsid w:val="4F06D794"/>
    <w:rsid w:val="4F07B68A"/>
    <w:rsid w:val="4F8373D6"/>
    <w:rsid w:val="4FF5FE2E"/>
    <w:rsid w:val="50F84FA8"/>
    <w:rsid w:val="512F4D1B"/>
    <w:rsid w:val="515F09EB"/>
    <w:rsid w:val="51E06C24"/>
    <w:rsid w:val="52615602"/>
    <w:rsid w:val="52AEDEDB"/>
    <w:rsid w:val="52E8C338"/>
    <w:rsid w:val="53D69EBE"/>
    <w:rsid w:val="54503937"/>
    <w:rsid w:val="54596F11"/>
    <w:rsid w:val="5582D1B0"/>
    <w:rsid w:val="5586FB94"/>
    <w:rsid w:val="55B36CC2"/>
    <w:rsid w:val="55FE20D7"/>
    <w:rsid w:val="5602E360"/>
    <w:rsid w:val="5679F310"/>
    <w:rsid w:val="574D2836"/>
    <w:rsid w:val="57A785DF"/>
    <w:rsid w:val="57DF3885"/>
    <w:rsid w:val="58447401"/>
    <w:rsid w:val="584C4B9F"/>
    <w:rsid w:val="58F157AC"/>
    <w:rsid w:val="59F6F9F2"/>
    <w:rsid w:val="5AE9AB1E"/>
    <w:rsid w:val="5B2F95F0"/>
    <w:rsid w:val="5C720226"/>
    <w:rsid w:val="5D846D53"/>
    <w:rsid w:val="5E8666B6"/>
    <w:rsid w:val="5EFDBEFD"/>
    <w:rsid w:val="5FA95BC9"/>
    <w:rsid w:val="60217B53"/>
    <w:rsid w:val="604B0DC6"/>
    <w:rsid w:val="606BE330"/>
    <w:rsid w:val="613829E9"/>
    <w:rsid w:val="613A1776"/>
    <w:rsid w:val="622021D8"/>
    <w:rsid w:val="625CE209"/>
    <w:rsid w:val="64206A79"/>
    <w:rsid w:val="647D61D1"/>
    <w:rsid w:val="65085632"/>
    <w:rsid w:val="651D74F8"/>
    <w:rsid w:val="65AF4ABB"/>
    <w:rsid w:val="65D0329D"/>
    <w:rsid w:val="673900E1"/>
    <w:rsid w:val="674EBCEF"/>
    <w:rsid w:val="68938623"/>
    <w:rsid w:val="68E23B23"/>
    <w:rsid w:val="69986436"/>
    <w:rsid w:val="69F1C50C"/>
    <w:rsid w:val="6A14B7DC"/>
    <w:rsid w:val="6A173BD1"/>
    <w:rsid w:val="6A9A6F36"/>
    <w:rsid w:val="6AB5DC92"/>
    <w:rsid w:val="6ABA87FF"/>
    <w:rsid w:val="6AF787D9"/>
    <w:rsid w:val="6B3D7E3E"/>
    <w:rsid w:val="6B6BA0D8"/>
    <w:rsid w:val="6B6C9805"/>
    <w:rsid w:val="6BA7BF2D"/>
    <w:rsid w:val="6C77187F"/>
    <w:rsid w:val="6CF5E1CB"/>
    <w:rsid w:val="6DA32624"/>
    <w:rsid w:val="6DB0FB10"/>
    <w:rsid w:val="6DC5B928"/>
    <w:rsid w:val="6E230569"/>
    <w:rsid w:val="6EA21B5F"/>
    <w:rsid w:val="6F05C81D"/>
    <w:rsid w:val="702210CF"/>
    <w:rsid w:val="705CAB1E"/>
    <w:rsid w:val="706107B7"/>
    <w:rsid w:val="7086CA2B"/>
    <w:rsid w:val="70C1A885"/>
    <w:rsid w:val="715FFA8E"/>
    <w:rsid w:val="71A85B2F"/>
    <w:rsid w:val="71F46E1A"/>
    <w:rsid w:val="72062A81"/>
    <w:rsid w:val="720B908B"/>
    <w:rsid w:val="72203CAC"/>
    <w:rsid w:val="72509B6E"/>
    <w:rsid w:val="726DEA6F"/>
    <w:rsid w:val="729AE7F1"/>
    <w:rsid w:val="73118322"/>
    <w:rsid w:val="73261E1F"/>
    <w:rsid w:val="73264E58"/>
    <w:rsid w:val="73268A96"/>
    <w:rsid w:val="749B1BF6"/>
    <w:rsid w:val="74FB8CC6"/>
    <w:rsid w:val="751951C4"/>
    <w:rsid w:val="757CBFCD"/>
    <w:rsid w:val="75CC4BAD"/>
    <w:rsid w:val="75F5E302"/>
    <w:rsid w:val="762BBEF5"/>
    <w:rsid w:val="765DBEE1"/>
    <w:rsid w:val="77054D4D"/>
    <w:rsid w:val="770EB5F4"/>
    <w:rsid w:val="77264D48"/>
    <w:rsid w:val="773B1E8C"/>
    <w:rsid w:val="7768F5E0"/>
    <w:rsid w:val="7811B384"/>
    <w:rsid w:val="793FF6F2"/>
    <w:rsid w:val="79489BE0"/>
    <w:rsid w:val="797895A8"/>
    <w:rsid w:val="79BE1D2C"/>
    <w:rsid w:val="7A22AA0E"/>
    <w:rsid w:val="7A30E385"/>
    <w:rsid w:val="7A53A7E1"/>
    <w:rsid w:val="7AC7C31F"/>
    <w:rsid w:val="7AF25EA4"/>
    <w:rsid w:val="7B6E4F2B"/>
    <w:rsid w:val="7B9A3443"/>
    <w:rsid w:val="7D5097DD"/>
    <w:rsid w:val="7E21B3E0"/>
    <w:rsid w:val="7E3B63A7"/>
    <w:rsid w:val="7E59EBD3"/>
    <w:rsid w:val="7E97BEFF"/>
    <w:rsid w:val="7EBBF021"/>
    <w:rsid w:val="7ED1DF1B"/>
    <w:rsid w:val="7ED3FFA0"/>
    <w:rsid w:val="7FBA4FF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A5B68D3"/>
  <w15:docId w15:val="{CE326B4F-758D-4AB6-BEB0-C979277C5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semiHidden="1" w:uiPriority="0" w:qFormat="1"/>
    <w:lsdException w:name="heading 2" w:semiHidden="1" w:uiPriority="0" w:qFormat="1"/>
    <w:lsdException w:name="heading 3" w:semiHidden="1" w:uiPriority="0" w:qFormat="1"/>
    <w:lsdException w:name="heading 4" w:semiHidden="1" w:uiPriority="0" w:qFormat="1"/>
    <w:lsdException w:name="heading 5" w:semiHidden="1" w:uiPriority="0" w:qFormat="1"/>
    <w:lsdException w:name="heading 6" w:semiHidden="1"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44145F"/>
    <w:pPr>
      <w:spacing w:after="0" w:line="240" w:lineRule="auto"/>
    </w:pPr>
  </w:style>
  <w:style w:type="paragraph" w:styleId="Heading1">
    <w:name w:val="heading 1"/>
    <w:basedOn w:val="Header"/>
    <w:next w:val="Heading2"/>
    <w:link w:val="Heading1Char"/>
    <w:autoRedefine/>
    <w:qFormat/>
    <w:rsid w:val="00AC2884"/>
    <w:pPr>
      <w:keepNext/>
      <w:tabs>
        <w:tab w:val="clear" w:pos="4680"/>
        <w:tab w:val="clear" w:pos="9360"/>
      </w:tabs>
      <w:jc w:val="both"/>
      <w:outlineLvl w:val="0"/>
    </w:pPr>
    <w:rPr>
      <w:rFonts w:cs="Arial"/>
      <w:b/>
      <w:bCs/>
      <w:color w:val="021D49"/>
      <w:sz w:val="28"/>
      <w:szCs w:val="28"/>
    </w:rPr>
  </w:style>
  <w:style w:type="paragraph" w:styleId="Heading2">
    <w:name w:val="heading 2"/>
    <w:basedOn w:val="Normal"/>
    <w:next w:val="Normal"/>
    <w:link w:val="Heading2Char"/>
    <w:qFormat/>
    <w:rsid w:val="00336946"/>
    <w:pPr>
      <w:keepNext/>
      <w:numPr>
        <w:ilvl w:val="1"/>
        <w:numId w:val="2"/>
      </w:numPr>
      <w:spacing w:before="150"/>
      <w:jc w:val="both"/>
      <w:outlineLvl w:val="1"/>
    </w:pPr>
    <w:rPr>
      <w:rFonts w:eastAsia="Times New Roman" w:cs="Times New Roman"/>
      <w:b/>
      <w:color w:val="333333"/>
      <w:sz w:val="24"/>
      <w:szCs w:val="20"/>
    </w:rPr>
  </w:style>
  <w:style w:type="paragraph" w:styleId="Heading3">
    <w:name w:val="heading 3"/>
    <w:basedOn w:val="Normal"/>
    <w:next w:val="Normal"/>
    <w:link w:val="Heading3Char"/>
    <w:qFormat/>
    <w:rsid w:val="00336946"/>
    <w:pPr>
      <w:keepNext/>
      <w:numPr>
        <w:ilvl w:val="2"/>
        <w:numId w:val="2"/>
      </w:numPr>
      <w:jc w:val="both"/>
      <w:outlineLvl w:val="2"/>
    </w:pPr>
    <w:rPr>
      <w:rFonts w:eastAsia="Times New Roman" w:cs="Times New Roman"/>
      <w:b/>
      <w:i/>
      <w:iCs/>
      <w:sz w:val="20"/>
      <w:szCs w:val="20"/>
    </w:rPr>
  </w:style>
  <w:style w:type="paragraph" w:styleId="Heading4">
    <w:name w:val="heading 4"/>
    <w:basedOn w:val="Normal"/>
    <w:next w:val="Normal"/>
    <w:link w:val="Heading4Char"/>
    <w:qFormat/>
    <w:rsid w:val="00515616"/>
    <w:pPr>
      <w:keepNext/>
      <w:numPr>
        <w:ilvl w:val="3"/>
        <w:numId w:val="2"/>
      </w:numPr>
      <w:spacing w:before="240" w:after="60"/>
      <w:jc w:val="both"/>
      <w:outlineLvl w:val="3"/>
    </w:pPr>
    <w:rPr>
      <w:rFonts w:eastAsia="Times New Roman" w:cs="Times New Roman"/>
      <w:bCs/>
      <w:sz w:val="20"/>
      <w:szCs w:val="28"/>
    </w:rPr>
  </w:style>
  <w:style w:type="paragraph" w:styleId="Heading5">
    <w:name w:val="heading 5"/>
    <w:basedOn w:val="Normal"/>
    <w:next w:val="Normal"/>
    <w:link w:val="Heading5Char"/>
    <w:qFormat/>
    <w:rsid w:val="00515616"/>
    <w:pPr>
      <w:numPr>
        <w:ilvl w:val="4"/>
        <w:numId w:val="2"/>
      </w:numPr>
      <w:spacing w:before="240" w:after="60"/>
      <w:jc w:val="both"/>
      <w:outlineLvl w:val="4"/>
    </w:pPr>
    <w:rPr>
      <w:rFonts w:eastAsia="Times New Roman" w:cs="Times New Roman"/>
      <w:b/>
      <w:bCs/>
      <w:i/>
      <w:iCs/>
      <w:sz w:val="26"/>
      <w:szCs w:val="26"/>
    </w:rPr>
  </w:style>
  <w:style w:type="paragraph" w:styleId="Heading6">
    <w:name w:val="heading 6"/>
    <w:basedOn w:val="Normal"/>
    <w:next w:val="Normal"/>
    <w:link w:val="Heading6Char"/>
    <w:qFormat/>
    <w:rsid w:val="00515616"/>
    <w:pPr>
      <w:numPr>
        <w:ilvl w:val="5"/>
        <w:numId w:val="2"/>
      </w:numPr>
      <w:spacing w:before="240" w:after="60"/>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515616"/>
    <w:pPr>
      <w:numPr>
        <w:ilvl w:val="6"/>
        <w:numId w:val="2"/>
      </w:numPr>
      <w:spacing w:before="240" w:after="60"/>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515616"/>
    <w:pPr>
      <w:numPr>
        <w:ilvl w:val="7"/>
        <w:numId w:val="2"/>
      </w:numPr>
      <w:spacing w:before="240" w:after="60"/>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15616"/>
    <w:pPr>
      <w:numPr>
        <w:ilvl w:val="8"/>
        <w:numId w:val="2"/>
      </w:numPr>
      <w:spacing w:before="240" w:after="60"/>
      <w:jc w:val="both"/>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614F"/>
    <w:rPr>
      <w:rFonts w:ascii="Tahoma" w:hAnsi="Tahoma" w:cs="Tahoma"/>
      <w:sz w:val="16"/>
      <w:szCs w:val="16"/>
    </w:rPr>
  </w:style>
  <w:style w:type="character" w:customStyle="1" w:styleId="BalloonTextChar">
    <w:name w:val="Balloon Text Char"/>
    <w:basedOn w:val="DefaultParagraphFont"/>
    <w:link w:val="BalloonText"/>
    <w:uiPriority w:val="99"/>
    <w:semiHidden/>
    <w:rsid w:val="002B614F"/>
    <w:rPr>
      <w:rFonts w:ascii="Tahoma" w:hAnsi="Tahoma" w:cs="Tahoma"/>
      <w:sz w:val="16"/>
      <w:szCs w:val="16"/>
    </w:rPr>
  </w:style>
  <w:style w:type="paragraph" w:styleId="BodyText">
    <w:name w:val="Body Text"/>
    <w:basedOn w:val="Normal"/>
    <w:link w:val="BodyTextChar"/>
    <w:qFormat/>
    <w:rsid w:val="0044145F"/>
    <w:pPr>
      <w:spacing w:line="280" w:lineRule="exact"/>
    </w:pPr>
    <w:rPr>
      <w:color w:val="141414"/>
      <w:sz w:val="24"/>
    </w:rPr>
  </w:style>
  <w:style w:type="character" w:customStyle="1" w:styleId="BodyTextChar">
    <w:name w:val="Body Text Char"/>
    <w:basedOn w:val="DefaultParagraphFont"/>
    <w:link w:val="BodyText"/>
    <w:rsid w:val="0044145F"/>
    <w:rPr>
      <w:color w:val="141414"/>
      <w:sz w:val="24"/>
    </w:rPr>
  </w:style>
  <w:style w:type="paragraph" w:customStyle="1" w:styleId="Image">
    <w:name w:val="Image"/>
    <w:basedOn w:val="Normal"/>
    <w:uiPriority w:val="1"/>
    <w:qFormat/>
    <w:rsid w:val="0044145F"/>
    <w:pPr>
      <w:spacing w:after="360"/>
    </w:pPr>
    <w:rPr>
      <w:noProof/>
      <w:lang w:val="en-US"/>
    </w:rPr>
  </w:style>
  <w:style w:type="paragraph" w:customStyle="1" w:styleId="NameofFund">
    <w:name w:val="Name of Fund"/>
    <w:basedOn w:val="BodyText"/>
    <w:uiPriority w:val="2"/>
    <w:qFormat/>
    <w:rsid w:val="0044145F"/>
    <w:pPr>
      <w:spacing w:before="113" w:after="227"/>
    </w:pPr>
    <w:rPr>
      <w:color w:val="142068" w:themeColor="text2"/>
    </w:rPr>
  </w:style>
  <w:style w:type="paragraph" w:styleId="Header">
    <w:name w:val="header"/>
    <w:basedOn w:val="Normal"/>
    <w:link w:val="HeaderChar"/>
    <w:rsid w:val="0044145F"/>
    <w:pPr>
      <w:tabs>
        <w:tab w:val="center" w:pos="4680"/>
        <w:tab w:val="right" w:pos="9360"/>
      </w:tabs>
    </w:pPr>
  </w:style>
  <w:style w:type="character" w:customStyle="1" w:styleId="HeaderChar">
    <w:name w:val="Header Char"/>
    <w:basedOn w:val="DefaultParagraphFont"/>
    <w:link w:val="Header"/>
    <w:uiPriority w:val="99"/>
    <w:semiHidden/>
    <w:rsid w:val="0044145F"/>
  </w:style>
  <w:style w:type="paragraph" w:styleId="Footer">
    <w:name w:val="footer"/>
    <w:basedOn w:val="Normal"/>
    <w:link w:val="FooterChar"/>
    <w:uiPriority w:val="99"/>
    <w:rsid w:val="0044145F"/>
    <w:pPr>
      <w:tabs>
        <w:tab w:val="right" w:pos="10490"/>
      </w:tabs>
    </w:pPr>
    <w:rPr>
      <w:color w:val="141414"/>
    </w:rPr>
  </w:style>
  <w:style w:type="character" w:customStyle="1" w:styleId="FooterChar">
    <w:name w:val="Footer Char"/>
    <w:basedOn w:val="DefaultParagraphFont"/>
    <w:link w:val="Footer"/>
    <w:uiPriority w:val="99"/>
    <w:rsid w:val="0044145F"/>
    <w:rPr>
      <w:color w:val="141414"/>
    </w:rPr>
  </w:style>
  <w:style w:type="character" w:customStyle="1" w:styleId="Heading1Char">
    <w:name w:val="Heading 1 Char"/>
    <w:basedOn w:val="DefaultParagraphFont"/>
    <w:link w:val="Heading1"/>
    <w:rsid w:val="00AC2884"/>
    <w:rPr>
      <w:rFonts w:cs="Arial"/>
      <w:b/>
      <w:bCs/>
      <w:color w:val="021D49"/>
      <w:sz w:val="28"/>
      <w:szCs w:val="28"/>
    </w:rPr>
  </w:style>
  <w:style w:type="character" w:customStyle="1" w:styleId="Heading2Char">
    <w:name w:val="Heading 2 Char"/>
    <w:basedOn w:val="DefaultParagraphFont"/>
    <w:link w:val="Heading2"/>
    <w:rsid w:val="00336946"/>
    <w:rPr>
      <w:rFonts w:eastAsia="Times New Roman" w:cs="Times New Roman"/>
      <w:b/>
      <w:color w:val="333333"/>
      <w:sz w:val="24"/>
      <w:szCs w:val="20"/>
    </w:rPr>
  </w:style>
  <w:style w:type="character" w:customStyle="1" w:styleId="Heading3Char">
    <w:name w:val="Heading 3 Char"/>
    <w:basedOn w:val="DefaultParagraphFont"/>
    <w:link w:val="Heading3"/>
    <w:rsid w:val="00336946"/>
    <w:rPr>
      <w:rFonts w:eastAsia="Times New Roman" w:cs="Times New Roman"/>
      <w:b/>
      <w:i/>
      <w:iCs/>
      <w:sz w:val="20"/>
      <w:szCs w:val="20"/>
    </w:rPr>
  </w:style>
  <w:style w:type="character" w:customStyle="1" w:styleId="Heading4Char">
    <w:name w:val="Heading 4 Char"/>
    <w:basedOn w:val="DefaultParagraphFont"/>
    <w:link w:val="Heading4"/>
    <w:rsid w:val="00515616"/>
    <w:rPr>
      <w:rFonts w:eastAsia="Times New Roman" w:cs="Times New Roman"/>
      <w:bCs/>
      <w:sz w:val="20"/>
      <w:szCs w:val="28"/>
    </w:rPr>
  </w:style>
  <w:style w:type="character" w:customStyle="1" w:styleId="Heading5Char">
    <w:name w:val="Heading 5 Char"/>
    <w:basedOn w:val="DefaultParagraphFont"/>
    <w:link w:val="Heading5"/>
    <w:rsid w:val="00515616"/>
    <w:rPr>
      <w:rFonts w:eastAsia="Times New Roman" w:cs="Times New Roman"/>
      <w:b/>
      <w:bCs/>
      <w:i/>
      <w:iCs/>
      <w:sz w:val="26"/>
      <w:szCs w:val="26"/>
    </w:rPr>
  </w:style>
  <w:style w:type="character" w:customStyle="1" w:styleId="Heading6Char">
    <w:name w:val="Heading 6 Char"/>
    <w:basedOn w:val="DefaultParagraphFont"/>
    <w:link w:val="Heading6"/>
    <w:rsid w:val="00515616"/>
    <w:rPr>
      <w:rFonts w:ascii="Times New Roman" w:eastAsia="Times New Roman" w:hAnsi="Times New Roman" w:cs="Times New Roman"/>
      <w:b/>
      <w:bCs/>
    </w:rPr>
  </w:style>
  <w:style w:type="character" w:customStyle="1" w:styleId="Heading7Char">
    <w:name w:val="Heading 7 Char"/>
    <w:basedOn w:val="DefaultParagraphFont"/>
    <w:link w:val="Heading7"/>
    <w:rsid w:val="0051561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561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15616"/>
    <w:rPr>
      <w:rFonts w:eastAsia="Times New Roman" w:cs="Arial"/>
    </w:rPr>
  </w:style>
  <w:style w:type="paragraph" w:styleId="ListParagraph">
    <w:name w:val="List Paragraph"/>
    <w:aliases w:val="Paragraphe de liste,Annexure,List Paragraph1,main heading,SD JURIDIQUE TITRE 5,Bullet 05,Heading 91,Heading 911,Medium Grid 1 - Accent 21,Report Para,WinDForce-Letter,heading 9,Heading 92,References,Bullets,Liste 1,List Paragraph 2"/>
    <w:basedOn w:val="Normal"/>
    <w:link w:val="ListParagraphChar"/>
    <w:uiPriority w:val="34"/>
    <w:qFormat/>
    <w:rsid w:val="00515616"/>
    <w:pPr>
      <w:ind w:left="720"/>
      <w:contextualSpacing/>
      <w:jc w:val="both"/>
    </w:pPr>
    <w:rPr>
      <w:rFonts w:eastAsia="Times New Roman" w:cs="Times New Roman"/>
      <w:sz w:val="20"/>
      <w:szCs w:val="20"/>
    </w:rPr>
  </w:style>
  <w:style w:type="character" w:styleId="PageNumber">
    <w:name w:val="page number"/>
    <w:basedOn w:val="DefaultParagraphFont"/>
    <w:rsid w:val="00254851"/>
    <w:rPr>
      <w:rFonts w:ascii="Arial" w:hAnsi="Arial"/>
      <w:color w:val="000000"/>
      <w:sz w:val="16"/>
    </w:rPr>
  </w:style>
  <w:style w:type="character" w:styleId="Hyperlink">
    <w:name w:val="Hyperlink"/>
    <w:basedOn w:val="DefaultParagraphFont"/>
    <w:rsid w:val="00254851"/>
    <w:rPr>
      <w:color w:val="0000FF"/>
      <w:u w:val="single"/>
    </w:rPr>
  </w:style>
  <w:style w:type="paragraph" w:customStyle="1" w:styleId="MainHeading">
    <w:name w:val="Main Heading"/>
    <w:basedOn w:val="Normal"/>
    <w:next w:val="Normal"/>
    <w:link w:val="MainHeadingChar"/>
    <w:rsid w:val="00254851"/>
    <w:pPr>
      <w:spacing w:before="120" w:after="240"/>
      <w:jc w:val="both"/>
    </w:pPr>
    <w:rPr>
      <w:rFonts w:eastAsia="Times New Roman" w:cs="Times New Roman"/>
      <w:b/>
      <w:sz w:val="28"/>
      <w:szCs w:val="24"/>
    </w:rPr>
  </w:style>
  <w:style w:type="character" w:customStyle="1" w:styleId="MainHeadingChar">
    <w:name w:val="Main Heading Char"/>
    <w:basedOn w:val="DefaultParagraphFont"/>
    <w:link w:val="MainHeading"/>
    <w:rsid w:val="00254851"/>
    <w:rPr>
      <w:rFonts w:eastAsia="Times New Roman" w:cs="Times New Roman"/>
      <w:b/>
      <w:sz w:val="28"/>
      <w:szCs w:val="24"/>
    </w:rPr>
  </w:style>
  <w:style w:type="table" w:styleId="TableGrid">
    <w:name w:val="Table Grid"/>
    <w:basedOn w:val="TableNormal"/>
    <w:uiPriority w:val="39"/>
    <w:rsid w:val="00254851"/>
    <w:pPr>
      <w:spacing w:after="0" w:line="240" w:lineRule="auto"/>
    </w:pPr>
    <w:rPr>
      <w:rFonts w:eastAsia="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54851"/>
    <w:pPr>
      <w:spacing w:after="0" w:line="240" w:lineRule="auto"/>
    </w:pPr>
    <w:rPr>
      <w:sz w:val="20"/>
      <w:szCs w:val="20"/>
    </w:rPr>
  </w:style>
  <w:style w:type="character" w:styleId="FollowedHyperlink">
    <w:name w:val="FollowedHyperlink"/>
    <w:basedOn w:val="DefaultParagraphFont"/>
    <w:uiPriority w:val="99"/>
    <w:semiHidden/>
    <w:unhideWhenUsed/>
    <w:rsid w:val="00545898"/>
    <w:rPr>
      <w:color w:val="414042" w:themeColor="followedHyperlink"/>
      <w:u w:val="single"/>
    </w:rPr>
  </w:style>
  <w:style w:type="character" w:styleId="Mention">
    <w:name w:val="Mention"/>
    <w:basedOn w:val="DefaultParagraphFont"/>
    <w:uiPriority w:val="99"/>
    <w:unhideWhenUsed/>
    <w:rsid w:val="003C5980"/>
    <w:rPr>
      <w:color w:val="2B579A"/>
      <w:shd w:val="clear" w:color="auto" w:fill="E6E6E6"/>
    </w:rPr>
  </w:style>
  <w:style w:type="character" w:styleId="CommentReference">
    <w:name w:val="annotation reference"/>
    <w:basedOn w:val="DefaultParagraphFont"/>
    <w:uiPriority w:val="99"/>
    <w:semiHidden/>
    <w:unhideWhenUsed/>
    <w:rsid w:val="00716367"/>
    <w:rPr>
      <w:sz w:val="16"/>
      <w:szCs w:val="16"/>
    </w:rPr>
  </w:style>
  <w:style w:type="paragraph" w:styleId="CommentText">
    <w:name w:val="annotation text"/>
    <w:basedOn w:val="Normal"/>
    <w:link w:val="CommentTextChar"/>
    <w:uiPriority w:val="99"/>
    <w:unhideWhenUsed/>
    <w:rsid w:val="00716367"/>
    <w:pPr>
      <w:spacing w:after="160"/>
    </w:pPr>
    <w:rPr>
      <w:sz w:val="20"/>
      <w:szCs w:val="20"/>
    </w:rPr>
  </w:style>
  <w:style w:type="character" w:customStyle="1" w:styleId="CommentTextChar">
    <w:name w:val="Comment Text Char"/>
    <w:basedOn w:val="DefaultParagraphFont"/>
    <w:link w:val="CommentText"/>
    <w:uiPriority w:val="99"/>
    <w:rsid w:val="00716367"/>
    <w:rPr>
      <w:sz w:val="20"/>
      <w:szCs w:val="20"/>
    </w:rPr>
  </w:style>
  <w:style w:type="paragraph" w:styleId="CommentSubject">
    <w:name w:val="annotation subject"/>
    <w:basedOn w:val="CommentText"/>
    <w:next w:val="CommentText"/>
    <w:link w:val="CommentSubjectChar"/>
    <w:uiPriority w:val="99"/>
    <w:semiHidden/>
    <w:unhideWhenUsed/>
    <w:rsid w:val="00716367"/>
    <w:pPr>
      <w:spacing w:after="0"/>
    </w:pPr>
    <w:rPr>
      <w:b/>
      <w:bCs/>
    </w:rPr>
  </w:style>
  <w:style w:type="character" w:customStyle="1" w:styleId="CommentSubjectChar">
    <w:name w:val="Comment Subject Char"/>
    <w:basedOn w:val="CommentTextChar"/>
    <w:link w:val="CommentSubject"/>
    <w:uiPriority w:val="99"/>
    <w:semiHidden/>
    <w:rsid w:val="00716367"/>
    <w:rPr>
      <w:b/>
      <w:bCs/>
      <w:sz w:val="20"/>
      <w:szCs w:val="20"/>
    </w:rPr>
  </w:style>
  <w:style w:type="character" w:styleId="PlaceholderText">
    <w:name w:val="Placeholder Text"/>
    <w:basedOn w:val="DefaultParagraphFont"/>
    <w:uiPriority w:val="99"/>
    <w:semiHidden/>
    <w:rsid w:val="00204A34"/>
    <w:rPr>
      <w:color w:val="808080"/>
    </w:rPr>
  </w:style>
  <w:style w:type="paragraph" w:styleId="Revision">
    <w:name w:val="Revision"/>
    <w:hidden/>
    <w:uiPriority w:val="99"/>
    <w:semiHidden/>
    <w:rsid w:val="000F5EAB"/>
    <w:pPr>
      <w:spacing w:after="0" w:line="240" w:lineRule="auto"/>
    </w:pPr>
  </w:style>
  <w:style w:type="character" w:styleId="UnresolvedMention">
    <w:name w:val="Unresolved Mention"/>
    <w:basedOn w:val="DefaultParagraphFont"/>
    <w:uiPriority w:val="99"/>
    <w:semiHidden/>
    <w:unhideWhenUsed/>
    <w:rsid w:val="0029236A"/>
    <w:rPr>
      <w:color w:val="605E5C"/>
      <w:shd w:val="clear" w:color="auto" w:fill="E1DFDD"/>
    </w:rPr>
  </w:style>
  <w:style w:type="paragraph" w:styleId="FootnoteText">
    <w:name w:val="footnote text"/>
    <w:basedOn w:val="Normal"/>
    <w:link w:val="FootnoteTextChar"/>
    <w:uiPriority w:val="99"/>
    <w:semiHidden/>
    <w:unhideWhenUsed/>
    <w:rsid w:val="001E1314"/>
    <w:rPr>
      <w:sz w:val="20"/>
      <w:szCs w:val="20"/>
    </w:rPr>
  </w:style>
  <w:style w:type="character" w:customStyle="1" w:styleId="FootnoteTextChar">
    <w:name w:val="Footnote Text Char"/>
    <w:basedOn w:val="DefaultParagraphFont"/>
    <w:link w:val="FootnoteText"/>
    <w:uiPriority w:val="99"/>
    <w:semiHidden/>
    <w:rsid w:val="001E1314"/>
    <w:rPr>
      <w:sz w:val="20"/>
      <w:szCs w:val="20"/>
    </w:rPr>
  </w:style>
  <w:style w:type="character" w:styleId="FootnoteReference">
    <w:name w:val="footnote reference"/>
    <w:basedOn w:val="DefaultParagraphFont"/>
    <w:uiPriority w:val="99"/>
    <w:semiHidden/>
    <w:unhideWhenUsed/>
    <w:rsid w:val="001E1314"/>
    <w:rPr>
      <w:vertAlign w:val="superscript"/>
    </w:rPr>
  </w:style>
  <w:style w:type="character" w:customStyle="1" w:styleId="fontstyle01">
    <w:name w:val="fontstyle01"/>
    <w:basedOn w:val="DefaultParagraphFont"/>
    <w:rsid w:val="003B6ECE"/>
    <w:rPr>
      <w:rFonts w:ascii="Arial" w:hAnsi="Arial" w:cs="Arial" w:hint="default"/>
      <w:b/>
      <w:bCs/>
      <w:i w:val="0"/>
      <w:iCs w:val="0"/>
      <w:color w:val="6F6F6F"/>
      <w:sz w:val="20"/>
      <w:szCs w:val="20"/>
    </w:rPr>
  </w:style>
  <w:style w:type="character" w:customStyle="1" w:styleId="fontstyle21">
    <w:name w:val="fontstyle21"/>
    <w:basedOn w:val="DefaultParagraphFont"/>
    <w:rsid w:val="003B6ECE"/>
    <w:rPr>
      <w:rFonts w:ascii="Arial" w:hAnsi="Arial" w:cs="Arial" w:hint="default"/>
      <w:b w:val="0"/>
      <w:bCs w:val="0"/>
      <w:i w:val="0"/>
      <w:iCs w:val="0"/>
      <w:color w:val="6F6F6F"/>
      <w:sz w:val="20"/>
      <w:szCs w:val="20"/>
    </w:rPr>
  </w:style>
  <w:style w:type="character" w:styleId="SmartLink">
    <w:name w:val="Smart Link"/>
    <w:basedOn w:val="DefaultParagraphFont"/>
    <w:uiPriority w:val="99"/>
    <w:semiHidden/>
    <w:unhideWhenUsed/>
    <w:rsid w:val="00644B14"/>
    <w:rPr>
      <w:color w:val="0000FF"/>
      <w:u w:val="single"/>
      <w:shd w:val="clear" w:color="auto" w:fill="F3F2F1"/>
    </w:rPr>
  </w:style>
  <w:style w:type="character" w:customStyle="1" w:styleId="ListParagraphChar">
    <w:name w:val="List Paragraph Char"/>
    <w:aliases w:val="Paragraphe de liste Char,Annexure Char,List Paragraph1 Char,main heading Char,SD JURIDIQUE TITRE 5 Char,Bullet 05 Char,Heading 91 Char,Heading 911 Char,Medium Grid 1 - Accent 21 Char,Report Para Char,WinDForce-Letter Char"/>
    <w:basedOn w:val="DefaultParagraphFont"/>
    <w:link w:val="ListParagraph"/>
    <w:uiPriority w:val="34"/>
    <w:qFormat/>
    <w:rsid w:val="00D93647"/>
    <w:rPr>
      <w:rFonts w:eastAsia="Times New Roman" w:cs="Times New Roman"/>
      <w:sz w:val="20"/>
      <w:szCs w:val="20"/>
    </w:rPr>
  </w:style>
  <w:style w:type="character" w:customStyle="1" w:styleId="eop">
    <w:name w:val="eop"/>
    <w:basedOn w:val="DefaultParagraphFont"/>
    <w:rsid w:val="00AB59A5"/>
  </w:style>
  <w:style w:type="table" w:styleId="GridTable3">
    <w:name w:val="Grid Table 3"/>
    <w:basedOn w:val="TableNormal"/>
    <w:uiPriority w:val="48"/>
    <w:rsid w:val="00BD278A"/>
    <w:pPr>
      <w:spacing w:after="0" w:line="240" w:lineRule="auto"/>
    </w:pPr>
    <w:rPr>
      <w:rFonts w:eastAsia="MS Mincho"/>
    </w:rPr>
    <w:tblPr>
      <w:tblStyleRowBandSize w:val="1"/>
      <w:tblStyleColBandSize w:val="1"/>
      <w:tblBorders>
        <w:top w:val="single" w:sz="4" w:space="0" w:color="727272" w:themeColor="text1" w:themeTint="99"/>
        <w:left w:val="single" w:sz="4" w:space="0" w:color="727272" w:themeColor="text1" w:themeTint="99"/>
        <w:bottom w:val="single" w:sz="4" w:space="0" w:color="727272" w:themeColor="text1" w:themeTint="99"/>
        <w:right w:val="single" w:sz="4" w:space="0" w:color="727272" w:themeColor="text1" w:themeTint="99"/>
        <w:insideH w:val="single" w:sz="4" w:space="0" w:color="727272" w:themeColor="text1" w:themeTint="99"/>
        <w:insideV w:val="single" w:sz="4" w:space="0" w:color="727272"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D0D0" w:themeFill="text1" w:themeFillTint="33"/>
      </w:tcPr>
    </w:tblStylePr>
    <w:tblStylePr w:type="band1Horz">
      <w:tblPr/>
      <w:tcPr>
        <w:shd w:val="clear" w:color="auto" w:fill="D0D0D0" w:themeFill="text1" w:themeFillTint="33"/>
      </w:tcPr>
    </w:tblStylePr>
    <w:tblStylePr w:type="neCell">
      <w:tblPr/>
      <w:tcPr>
        <w:tcBorders>
          <w:bottom w:val="single" w:sz="4" w:space="0" w:color="727272" w:themeColor="text1" w:themeTint="99"/>
        </w:tcBorders>
      </w:tcPr>
    </w:tblStylePr>
    <w:tblStylePr w:type="nwCell">
      <w:tblPr/>
      <w:tcPr>
        <w:tcBorders>
          <w:bottom w:val="single" w:sz="4" w:space="0" w:color="727272" w:themeColor="text1" w:themeTint="99"/>
        </w:tcBorders>
      </w:tcPr>
    </w:tblStylePr>
    <w:tblStylePr w:type="seCell">
      <w:tblPr/>
      <w:tcPr>
        <w:tcBorders>
          <w:top w:val="single" w:sz="4" w:space="0" w:color="727272" w:themeColor="text1" w:themeTint="99"/>
        </w:tcBorders>
      </w:tcPr>
    </w:tblStylePr>
    <w:tblStylePr w:type="swCell">
      <w:tblPr/>
      <w:tcPr>
        <w:tcBorders>
          <w:top w:val="single" w:sz="4" w:space="0" w:color="727272" w:themeColor="text1" w:themeTint="99"/>
        </w:tcBorders>
      </w:tcPr>
    </w:tblStylePr>
  </w:style>
  <w:style w:type="paragraph" w:customStyle="1" w:styleId="Bullet">
    <w:name w:val="Bullet"/>
    <w:basedOn w:val="BodyText"/>
    <w:link w:val="BulletChar"/>
    <w:uiPriority w:val="3"/>
    <w:qFormat/>
    <w:rsid w:val="0048062A"/>
    <w:pPr>
      <w:numPr>
        <w:numId w:val="51"/>
      </w:numPr>
      <w:spacing w:after="113" w:line="220" w:lineRule="exact"/>
    </w:pPr>
    <w:rPr>
      <w:rFonts w:asciiTheme="minorHAnsi" w:hAnsiTheme="minorHAnsi"/>
      <w:color w:val="141414" w:themeColor="text1"/>
      <w:spacing w:val="-2"/>
      <w:sz w:val="18"/>
    </w:rPr>
  </w:style>
  <w:style w:type="character" w:customStyle="1" w:styleId="BulletChar">
    <w:name w:val="Bullet Char"/>
    <w:basedOn w:val="BodyTextChar"/>
    <w:link w:val="Bullet"/>
    <w:uiPriority w:val="3"/>
    <w:rsid w:val="001D4D3B"/>
    <w:rPr>
      <w:rFonts w:asciiTheme="minorHAnsi" w:hAnsiTheme="minorHAnsi"/>
      <w:color w:val="141414" w:themeColor="text1"/>
      <w:spacing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5382">
      <w:bodyDiv w:val="1"/>
      <w:marLeft w:val="0"/>
      <w:marRight w:val="0"/>
      <w:marTop w:val="0"/>
      <w:marBottom w:val="0"/>
      <w:divBdr>
        <w:top w:val="none" w:sz="0" w:space="0" w:color="auto"/>
        <w:left w:val="none" w:sz="0" w:space="0" w:color="auto"/>
        <w:bottom w:val="none" w:sz="0" w:space="0" w:color="auto"/>
        <w:right w:val="none" w:sz="0" w:space="0" w:color="auto"/>
      </w:divBdr>
    </w:div>
    <w:div w:id="404958183">
      <w:bodyDiv w:val="1"/>
      <w:marLeft w:val="0"/>
      <w:marRight w:val="0"/>
      <w:marTop w:val="0"/>
      <w:marBottom w:val="0"/>
      <w:divBdr>
        <w:top w:val="none" w:sz="0" w:space="0" w:color="auto"/>
        <w:left w:val="none" w:sz="0" w:space="0" w:color="auto"/>
        <w:bottom w:val="none" w:sz="0" w:space="0" w:color="auto"/>
        <w:right w:val="none" w:sz="0" w:space="0" w:color="auto"/>
      </w:divBdr>
      <w:divsChild>
        <w:div w:id="640116023">
          <w:marLeft w:val="446"/>
          <w:marRight w:val="0"/>
          <w:marTop w:val="0"/>
          <w:marBottom w:val="109"/>
          <w:divBdr>
            <w:top w:val="none" w:sz="0" w:space="0" w:color="auto"/>
            <w:left w:val="none" w:sz="0" w:space="0" w:color="auto"/>
            <w:bottom w:val="none" w:sz="0" w:space="0" w:color="auto"/>
            <w:right w:val="none" w:sz="0" w:space="0" w:color="auto"/>
          </w:divBdr>
        </w:div>
      </w:divsChild>
    </w:div>
    <w:div w:id="546256754">
      <w:bodyDiv w:val="1"/>
      <w:marLeft w:val="0"/>
      <w:marRight w:val="0"/>
      <w:marTop w:val="0"/>
      <w:marBottom w:val="0"/>
      <w:divBdr>
        <w:top w:val="none" w:sz="0" w:space="0" w:color="auto"/>
        <w:left w:val="none" w:sz="0" w:space="0" w:color="auto"/>
        <w:bottom w:val="none" w:sz="0" w:space="0" w:color="auto"/>
        <w:right w:val="none" w:sz="0" w:space="0" w:color="auto"/>
      </w:divBdr>
    </w:div>
    <w:div w:id="547030202">
      <w:bodyDiv w:val="1"/>
      <w:marLeft w:val="0"/>
      <w:marRight w:val="0"/>
      <w:marTop w:val="0"/>
      <w:marBottom w:val="0"/>
      <w:divBdr>
        <w:top w:val="none" w:sz="0" w:space="0" w:color="auto"/>
        <w:left w:val="none" w:sz="0" w:space="0" w:color="auto"/>
        <w:bottom w:val="none" w:sz="0" w:space="0" w:color="auto"/>
        <w:right w:val="none" w:sz="0" w:space="0" w:color="auto"/>
      </w:divBdr>
    </w:div>
    <w:div w:id="695887136">
      <w:bodyDiv w:val="1"/>
      <w:marLeft w:val="0"/>
      <w:marRight w:val="0"/>
      <w:marTop w:val="0"/>
      <w:marBottom w:val="0"/>
      <w:divBdr>
        <w:top w:val="none" w:sz="0" w:space="0" w:color="auto"/>
        <w:left w:val="none" w:sz="0" w:space="0" w:color="auto"/>
        <w:bottom w:val="none" w:sz="0" w:space="0" w:color="auto"/>
        <w:right w:val="none" w:sz="0" w:space="0" w:color="auto"/>
      </w:divBdr>
    </w:div>
    <w:div w:id="1057510870">
      <w:bodyDiv w:val="1"/>
      <w:marLeft w:val="0"/>
      <w:marRight w:val="0"/>
      <w:marTop w:val="0"/>
      <w:marBottom w:val="0"/>
      <w:divBdr>
        <w:top w:val="none" w:sz="0" w:space="0" w:color="auto"/>
        <w:left w:val="none" w:sz="0" w:space="0" w:color="auto"/>
        <w:bottom w:val="none" w:sz="0" w:space="0" w:color="auto"/>
        <w:right w:val="none" w:sz="0" w:space="0" w:color="auto"/>
      </w:divBdr>
    </w:div>
    <w:div w:id="1115322707">
      <w:bodyDiv w:val="1"/>
      <w:marLeft w:val="0"/>
      <w:marRight w:val="0"/>
      <w:marTop w:val="0"/>
      <w:marBottom w:val="0"/>
      <w:divBdr>
        <w:top w:val="none" w:sz="0" w:space="0" w:color="auto"/>
        <w:left w:val="none" w:sz="0" w:space="0" w:color="auto"/>
        <w:bottom w:val="none" w:sz="0" w:space="0" w:color="auto"/>
        <w:right w:val="none" w:sz="0" w:space="0" w:color="auto"/>
      </w:divBdr>
    </w:div>
    <w:div w:id="1350570805">
      <w:bodyDiv w:val="1"/>
      <w:marLeft w:val="0"/>
      <w:marRight w:val="0"/>
      <w:marTop w:val="0"/>
      <w:marBottom w:val="0"/>
      <w:divBdr>
        <w:top w:val="none" w:sz="0" w:space="0" w:color="auto"/>
        <w:left w:val="none" w:sz="0" w:space="0" w:color="auto"/>
        <w:bottom w:val="none" w:sz="0" w:space="0" w:color="auto"/>
        <w:right w:val="none" w:sz="0" w:space="0" w:color="auto"/>
      </w:divBdr>
    </w:div>
    <w:div w:id="1418095500">
      <w:bodyDiv w:val="1"/>
      <w:marLeft w:val="0"/>
      <w:marRight w:val="0"/>
      <w:marTop w:val="0"/>
      <w:marBottom w:val="0"/>
      <w:divBdr>
        <w:top w:val="none" w:sz="0" w:space="0" w:color="auto"/>
        <w:left w:val="none" w:sz="0" w:space="0" w:color="auto"/>
        <w:bottom w:val="none" w:sz="0" w:space="0" w:color="auto"/>
        <w:right w:val="none" w:sz="0" w:space="0" w:color="auto"/>
      </w:divBdr>
      <w:divsChild>
        <w:div w:id="309404123">
          <w:marLeft w:val="446"/>
          <w:marRight w:val="0"/>
          <w:marTop w:val="0"/>
          <w:marBottom w:val="0"/>
          <w:divBdr>
            <w:top w:val="none" w:sz="0" w:space="0" w:color="auto"/>
            <w:left w:val="none" w:sz="0" w:space="0" w:color="auto"/>
            <w:bottom w:val="none" w:sz="0" w:space="0" w:color="auto"/>
            <w:right w:val="none" w:sz="0" w:space="0" w:color="auto"/>
          </w:divBdr>
        </w:div>
        <w:div w:id="505755413">
          <w:marLeft w:val="446"/>
          <w:marRight w:val="0"/>
          <w:marTop w:val="0"/>
          <w:marBottom w:val="0"/>
          <w:divBdr>
            <w:top w:val="none" w:sz="0" w:space="0" w:color="auto"/>
            <w:left w:val="none" w:sz="0" w:space="0" w:color="auto"/>
            <w:bottom w:val="none" w:sz="0" w:space="0" w:color="auto"/>
            <w:right w:val="none" w:sz="0" w:space="0" w:color="auto"/>
          </w:divBdr>
        </w:div>
        <w:div w:id="912157437">
          <w:marLeft w:val="446"/>
          <w:marRight w:val="0"/>
          <w:marTop w:val="0"/>
          <w:marBottom w:val="0"/>
          <w:divBdr>
            <w:top w:val="none" w:sz="0" w:space="0" w:color="auto"/>
            <w:left w:val="none" w:sz="0" w:space="0" w:color="auto"/>
            <w:bottom w:val="none" w:sz="0" w:space="0" w:color="auto"/>
            <w:right w:val="none" w:sz="0" w:space="0" w:color="auto"/>
          </w:divBdr>
        </w:div>
        <w:div w:id="1249271266">
          <w:marLeft w:val="446"/>
          <w:marRight w:val="0"/>
          <w:marTop w:val="0"/>
          <w:marBottom w:val="0"/>
          <w:divBdr>
            <w:top w:val="none" w:sz="0" w:space="0" w:color="auto"/>
            <w:left w:val="none" w:sz="0" w:space="0" w:color="auto"/>
            <w:bottom w:val="none" w:sz="0" w:space="0" w:color="auto"/>
            <w:right w:val="none" w:sz="0" w:space="0" w:color="auto"/>
          </w:divBdr>
        </w:div>
      </w:divsChild>
    </w:div>
    <w:div w:id="1616211568">
      <w:bodyDiv w:val="1"/>
      <w:marLeft w:val="0"/>
      <w:marRight w:val="0"/>
      <w:marTop w:val="0"/>
      <w:marBottom w:val="0"/>
      <w:divBdr>
        <w:top w:val="none" w:sz="0" w:space="0" w:color="auto"/>
        <w:left w:val="none" w:sz="0" w:space="0" w:color="auto"/>
        <w:bottom w:val="none" w:sz="0" w:space="0" w:color="auto"/>
        <w:right w:val="none" w:sz="0" w:space="0" w:color="auto"/>
      </w:divBdr>
    </w:div>
    <w:div w:id="1767116947">
      <w:bodyDiv w:val="1"/>
      <w:marLeft w:val="0"/>
      <w:marRight w:val="0"/>
      <w:marTop w:val="0"/>
      <w:marBottom w:val="0"/>
      <w:divBdr>
        <w:top w:val="none" w:sz="0" w:space="0" w:color="auto"/>
        <w:left w:val="none" w:sz="0" w:space="0" w:color="auto"/>
        <w:bottom w:val="none" w:sz="0" w:space="0" w:color="auto"/>
        <w:right w:val="none" w:sz="0" w:space="0" w:color="auto"/>
      </w:divBdr>
    </w:div>
    <w:div w:id="1914851589">
      <w:bodyDiv w:val="1"/>
      <w:marLeft w:val="0"/>
      <w:marRight w:val="0"/>
      <w:marTop w:val="0"/>
      <w:marBottom w:val="0"/>
      <w:divBdr>
        <w:top w:val="none" w:sz="0" w:space="0" w:color="auto"/>
        <w:left w:val="none" w:sz="0" w:space="0" w:color="auto"/>
        <w:bottom w:val="none" w:sz="0" w:space="0" w:color="auto"/>
        <w:right w:val="none" w:sz="0" w:space="0" w:color="auto"/>
      </w:divBdr>
    </w:div>
    <w:div w:id="2014647255">
      <w:bodyDiv w:val="1"/>
      <w:marLeft w:val="0"/>
      <w:marRight w:val="0"/>
      <w:marTop w:val="0"/>
      <w:marBottom w:val="0"/>
      <w:divBdr>
        <w:top w:val="none" w:sz="0" w:space="0" w:color="auto"/>
        <w:left w:val="none" w:sz="0" w:space="0" w:color="auto"/>
        <w:bottom w:val="none" w:sz="0" w:space="0" w:color="auto"/>
        <w:right w:val="none" w:sz="0" w:space="0" w:color="auto"/>
      </w:divBdr>
    </w:div>
    <w:div w:id="208437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jpeg"/><Relationship Id="rId21" Type="http://schemas.microsoft.com/office/2016/09/relationships/commentsIds" Target="commentsIds.xm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png"/><Relationship Id="rId68" Type="http://schemas.microsoft.com/office/2011/relationships/people" Target="people.xml"/><Relationship Id="rId7" Type="http://schemas.openxmlformats.org/officeDocument/2006/relationships/settings" Target="settings.xml"/><Relationship Id="rId71" Type="http://schemas.microsoft.com/office/2019/05/relationships/documenttasks" Target="documenttasks/documenttasks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emf"/><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16.svg"/><Relationship Id="rId44" Type="http://schemas.openxmlformats.org/officeDocument/2006/relationships/image" Target="media/image29.jpeg"/><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microsoft.com/office/2018/08/relationships/commentsExtensible" Target="commentsExtensible.xml"/><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fontTable" Target="fontTable.xml"/><Relationship Id="rId20" Type="http://schemas.microsoft.com/office/2011/relationships/commentsExtended" Target="commentsExtended.xml"/><Relationship Id="rId41" Type="http://schemas.openxmlformats.org/officeDocument/2006/relationships/image" Target="media/image26.jpeg"/><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documenttasks/documenttasks1.xml><?xml version="1.0" encoding="utf-8"?>
<t:Tasks xmlns:t="http://schemas.microsoft.com/office/tasks/2019/documenttasks" xmlns:oel="http://schemas.microsoft.com/office/2019/extlst">
  <t:Task id="{57112A7A-A556-4137-A2CD-F0D9851BD314}">
    <t:Anchor>
      <t:Comment id="614223445"/>
    </t:Anchor>
    <t:History>
      <t:Event id="{0786EBD0-9890-4A84-B7B5-A507FB8224B2}" time="2023-08-29T11:07:50.861Z">
        <t:Attribution userId="S::fred.gill@savillsim.com::c7266843-89c2-43a7-b055-4449050e26aa" userProvider="AD" userName="Fred Gill"/>
        <t:Anchor>
          <t:Comment id="614223445"/>
        </t:Anchor>
        <t:Create/>
      </t:Event>
      <t:Event id="{45D2A4BC-7F98-426A-B167-0DCF459B9F21}" time="2023-08-29T11:07:50.861Z">
        <t:Attribution userId="S::fred.gill@savillsim.com::c7266843-89c2-43a7-b055-4449050e26aa" userProvider="AD" userName="Fred Gill"/>
        <t:Anchor>
          <t:Comment id="614223445"/>
        </t:Anchor>
        <t:Assign userId="S::Ken.Shimamura@savillsim.com::060c7ad6-b2e5-439b-aa37-0b80b2e06e9a" userProvider="AD" userName="Ken Shimamura"/>
      </t:Event>
      <t:Event id="{22A9BA33-F8F1-4217-BDE2-5DAA9E112B32}" time="2023-08-29T11:07:50.861Z">
        <t:Attribution userId="S::fred.gill@savillsim.com::c7266843-89c2-43a7-b055-4449050e26aa" userProvider="AD" userName="Fred Gill"/>
        <t:Anchor>
          <t:Comment id="614223445"/>
        </t:Anchor>
        <t:SetTitle title="@Ken Shimamura 13% was concluded in the mahogany IC comments. Is there a reason why this is 13.5%?"/>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1F2A898F2B4FD3957FC940859FD8B2"/>
        <w:category>
          <w:name w:val="General"/>
          <w:gallery w:val="placeholder"/>
        </w:category>
        <w:types>
          <w:type w:val="bbPlcHdr"/>
        </w:types>
        <w:behaviors>
          <w:behavior w:val="content"/>
        </w:behaviors>
        <w:guid w:val="{EE220E0F-036E-4AEB-BBB9-34F897775D4E}"/>
      </w:docPartPr>
      <w:docPartBody>
        <w:p w:rsidR="00FF4F4C" w:rsidRDefault="007B5B5A" w:rsidP="007B5B5A">
          <w:pPr>
            <w:pStyle w:val="191F2A898F2B4FD3957FC940859FD8B21"/>
          </w:pPr>
          <w:r w:rsidRPr="004E4DAC">
            <w:rPr>
              <w:rStyle w:val="PlaceholderText"/>
            </w:rPr>
            <w:t>Choose an item.</w:t>
          </w:r>
        </w:p>
      </w:docPartBody>
    </w:docPart>
    <w:docPart>
      <w:docPartPr>
        <w:name w:val="1698BA8D6B6749F5B2012A3BD7625BA6"/>
        <w:category>
          <w:name w:val="General"/>
          <w:gallery w:val="placeholder"/>
        </w:category>
        <w:types>
          <w:type w:val="bbPlcHdr"/>
        </w:types>
        <w:behaviors>
          <w:behavior w:val="content"/>
        </w:behaviors>
        <w:guid w:val="{A4AE6FC5-C0F1-45CA-9140-92BFAEB3607B}"/>
      </w:docPartPr>
      <w:docPartBody>
        <w:p w:rsidR="00FF4F4C" w:rsidRDefault="007B5B5A" w:rsidP="007B5B5A">
          <w:pPr>
            <w:pStyle w:val="1698BA8D6B6749F5B2012A3BD7625BA61"/>
          </w:pPr>
          <w:r w:rsidRPr="00945F95">
            <w:rPr>
              <w:rStyle w:val="PlaceholderText"/>
              <w:rFonts w:cs="Arial"/>
              <w:sz w:val="14"/>
              <w:szCs w:val="14"/>
            </w:rPr>
            <w:t>Template owner: KP/</w:t>
          </w:r>
          <w:r>
            <w:rPr>
              <w:rStyle w:val="PlaceholderText"/>
              <w:rFonts w:cs="Arial"/>
              <w:sz w:val="14"/>
              <w:szCs w:val="14"/>
            </w:rPr>
            <w:t>RML / Version</w:t>
          </w:r>
          <w:r w:rsidRPr="00945F95">
            <w:rPr>
              <w:rStyle w:val="PlaceholderText"/>
              <w:rFonts w:cs="Arial"/>
              <w:sz w:val="14"/>
              <w:szCs w:val="14"/>
            </w:rPr>
            <w:t xml:space="preserve">: </w:t>
          </w:r>
          <w:r>
            <w:rPr>
              <w:rStyle w:val="PlaceholderText"/>
              <w:rFonts w:cs="Arial"/>
              <w:sz w:val="14"/>
              <w:szCs w:val="14"/>
            </w:rPr>
            <w:t>July 2023</w:t>
          </w:r>
        </w:p>
      </w:docPartBody>
    </w:docPart>
    <w:docPart>
      <w:docPartPr>
        <w:name w:val="7341DB4643824B129FE47970D9127C85"/>
        <w:category>
          <w:name w:val="General"/>
          <w:gallery w:val="placeholder"/>
        </w:category>
        <w:types>
          <w:type w:val="bbPlcHdr"/>
        </w:types>
        <w:behaviors>
          <w:behavior w:val="content"/>
        </w:behaviors>
        <w:guid w:val="{95EA5757-C574-4E94-8220-F8EAB94FB34C}"/>
      </w:docPartPr>
      <w:docPartBody>
        <w:p w:rsidR="00FF4F4C" w:rsidRDefault="007B5B5A" w:rsidP="007B5B5A">
          <w:pPr>
            <w:pStyle w:val="7341DB4643824B129FE47970D9127C851"/>
          </w:pPr>
          <w:r w:rsidRPr="00945F95">
            <w:rPr>
              <w:rStyle w:val="PlaceholderText"/>
              <w:rFonts w:cs="Arial"/>
              <w:sz w:val="14"/>
              <w:szCs w:val="14"/>
            </w:rPr>
            <w:t>Template owner: KP/</w:t>
          </w:r>
          <w:r>
            <w:rPr>
              <w:rStyle w:val="PlaceholderText"/>
              <w:rFonts w:cs="Arial"/>
              <w:sz w:val="14"/>
              <w:szCs w:val="14"/>
            </w:rPr>
            <w:t>RML / Version</w:t>
          </w:r>
          <w:r w:rsidRPr="00945F95">
            <w:rPr>
              <w:rStyle w:val="PlaceholderText"/>
              <w:rFonts w:cs="Arial"/>
              <w:sz w:val="14"/>
              <w:szCs w:val="14"/>
            </w:rPr>
            <w:t>:</w:t>
          </w:r>
          <w:r>
            <w:rPr>
              <w:rStyle w:val="PlaceholderText"/>
              <w:rFonts w:cs="Arial"/>
              <w:sz w:val="14"/>
              <w:szCs w:val="14"/>
            </w:rPr>
            <w:t xml:space="preserve"> July 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Neue LT 65 Medium">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eiryo">
    <w:charset w:val="80"/>
    <w:family w:val="swiss"/>
    <w:pitch w:val="variable"/>
    <w:sig w:usb0="E00002FF" w:usb1="6AC7FFFF" w:usb2="08000012" w:usb3="00000000" w:csb0="0002009F" w:csb1="00000000"/>
  </w:font>
  <w:font w:name="MS-Mincho">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301"/>
    <w:rsid w:val="0001206C"/>
    <w:rsid w:val="00012369"/>
    <w:rsid w:val="00050E1E"/>
    <w:rsid w:val="000713F3"/>
    <w:rsid w:val="00076B21"/>
    <w:rsid w:val="00087614"/>
    <w:rsid w:val="0010407F"/>
    <w:rsid w:val="0012496C"/>
    <w:rsid w:val="0014072B"/>
    <w:rsid w:val="00187E8D"/>
    <w:rsid w:val="001918A4"/>
    <w:rsid w:val="001C06C3"/>
    <w:rsid w:val="00201562"/>
    <w:rsid w:val="002301C7"/>
    <w:rsid w:val="002C3BE8"/>
    <w:rsid w:val="0031230C"/>
    <w:rsid w:val="00347159"/>
    <w:rsid w:val="003C146C"/>
    <w:rsid w:val="003C2EC7"/>
    <w:rsid w:val="00411183"/>
    <w:rsid w:val="00427FB5"/>
    <w:rsid w:val="0043228E"/>
    <w:rsid w:val="004334F3"/>
    <w:rsid w:val="00443663"/>
    <w:rsid w:val="0046290A"/>
    <w:rsid w:val="004A533E"/>
    <w:rsid w:val="004B3A9C"/>
    <w:rsid w:val="004B60F9"/>
    <w:rsid w:val="0051158F"/>
    <w:rsid w:val="005239D2"/>
    <w:rsid w:val="00556104"/>
    <w:rsid w:val="0058552A"/>
    <w:rsid w:val="005A6EB8"/>
    <w:rsid w:val="00613751"/>
    <w:rsid w:val="006414FD"/>
    <w:rsid w:val="006F7729"/>
    <w:rsid w:val="0071493E"/>
    <w:rsid w:val="007459AE"/>
    <w:rsid w:val="00787DB7"/>
    <w:rsid w:val="007A71DE"/>
    <w:rsid w:val="007B5B5A"/>
    <w:rsid w:val="007C209F"/>
    <w:rsid w:val="0086657D"/>
    <w:rsid w:val="00893CDC"/>
    <w:rsid w:val="008A1526"/>
    <w:rsid w:val="008A2995"/>
    <w:rsid w:val="008B40F3"/>
    <w:rsid w:val="008E37E0"/>
    <w:rsid w:val="008F468E"/>
    <w:rsid w:val="009776C6"/>
    <w:rsid w:val="0098612A"/>
    <w:rsid w:val="009917F8"/>
    <w:rsid w:val="009A2CF5"/>
    <w:rsid w:val="009D2AEE"/>
    <w:rsid w:val="00A21134"/>
    <w:rsid w:val="00A97FB2"/>
    <w:rsid w:val="00AA71C7"/>
    <w:rsid w:val="00B5368C"/>
    <w:rsid w:val="00B54B59"/>
    <w:rsid w:val="00B77155"/>
    <w:rsid w:val="00BC6DE9"/>
    <w:rsid w:val="00BD2210"/>
    <w:rsid w:val="00BF7F21"/>
    <w:rsid w:val="00C74400"/>
    <w:rsid w:val="00C77301"/>
    <w:rsid w:val="00C94D1F"/>
    <w:rsid w:val="00CA442A"/>
    <w:rsid w:val="00CB4B33"/>
    <w:rsid w:val="00D07011"/>
    <w:rsid w:val="00D171EE"/>
    <w:rsid w:val="00D31CA2"/>
    <w:rsid w:val="00D45EA4"/>
    <w:rsid w:val="00D52019"/>
    <w:rsid w:val="00D84508"/>
    <w:rsid w:val="00DE4CBB"/>
    <w:rsid w:val="00DF07E7"/>
    <w:rsid w:val="00DF6839"/>
    <w:rsid w:val="00E60285"/>
    <w:rsid w:val="00E649EF"/>
    <w:rsid w:val="00E7518F"/>
    <w:rsid w:val="00E855CF"/>
    <w:rsid w:val="00ED680E"/>
    <w:rsid w:val="00ED6E6A"/>
    <w:rsid w:val="00EE51A2"/>
    <w:rsid w:val="00F35DA4"/>
    <w:rsid w:val="00F62D5D"/>
    <w:rsid w:val="00F700DB"/>
    <w:rsid w:val="00F947C5"/>
    <w:rsid w:val="00FF4F4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2CEFE8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5B5A"/>
    <w:rPr>
      <w:color w:val="808080"/>
    </w:rPr>
  </w:style>
  <w:style w:type="paragraph" w:customStyle="1" w:styleId="191F2A898F2B4FD3957FC940859FD8B21">
    <w:name w:val="191F2A898F2B4FD3957FC940859FD8B21"/>
    <w:rsid w:val="007B5B5A"/>
    <w:pPr>
      <w:spacing w:after="0" w:line="240" w:lineRule="auto"/>
    </w:pPr>
    <w:rPr>
      <w:rFonts w:ascii="Arial" w:eastAsiaTheme="minorHAnsi" w:hAnsi="Arial"/>
      <w:lang w:eastAsia="en-US"/>
    </w:rPr>
  </w:style>
  <w:style w:type="paragraph" w:customStyle="1" w:styleId="1698BA8D6B6749F5B2012A3BD7625BA61">
    <w:name w:val="1698BA8D6B6749F5B2012A3BD7625BA61"/>
    <w:rsid w:val="007B5B5A"/>
    <w:pPr>
      <w:tabs>
        <w:tab w:val="right" w:pos="10490"/>
      </w:tabs>
      <w:spacing w:after="0" w:line="240" w:lineRule="auto"/>
    </w:pPr>
    <w:rPr>
      <w:rFonts w:ascii="Arial" w:eastAsiaTheme="minorHAnsi" w:hAnsi="Arial"/>
      <w:color w:val="141414"/>
      <w:lang w:eastAsia="en-US"/>
    </w:rPr>
  </w:style>
  <w:style w:type="paragraph" w:customStyle="1" w:styleId="7341DB4643824B129FE47970D9127C851">
    <w:name w:val="7341DB4643824B129FE47970D9127C851"/>
    <w:rsid w:val="007B5B5A"/>
    <w:pPr>
      <w:tabs>
        <w:tab w:val="right" w:pos="10490"/>
      </w:tabs>
      <w:spacing w:after="0" w:line="240" w:lineRule="auto"/>
    </w:pPr>
    <w:rPr>
      <w:rFonts w:ascii="Arial" w:eastAsiaTheme="minorHAnsi" w:hAnsi="Arial"/>
      <w:color w:val="14141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allowPNG/>
</w:webSettings>
</file>

<file path=word/theme/theme1.xml><?xml version="1.0" encoding="utf-8"?>
<a:theme xmlns:a="http://schemas.openxmlformats.org/drawingml/2006/main" name="Office Theme">
  <a:themeElements>
    <a:clrScheme name="Savills Investment">
      <a:dk1>
        <a:srgbClr val="141414"/>
      </a:dk1>
      <a:lt1>
        <a:srgbClr val="FFFFFF"/>
      </a:lt1>
      <a:dk2>
        <a:srgbClr val="142068"/>
      </a:dk2>
      <a:lt2>
        <a:srgbClr val="B3B3B3"/>
      </a:lt2>
      <a:accent1>
        <a:srgbClr val="B3D455"/>
      </a:accent1>
      <a:accent2>
        <a:srgbClr val="00808C"/>
      </a:accent2>
      <a:accent3>
        <a:srgbClr val="BD2345"/>
      </a:accent3>
      <a:accent4>
        <a:srgbClr val="EA8225"/>
      </a:accent4>
      <a:accent5>
        <a:srgbClr val="F7D132"/>
      </a:accent5>
      <a:accent6>
        <a:srgbClr val="BDBCBC"/>
      </a:accent6>
      <a:hlink>
        <a:srgbClr val="414042"/>
      </a:hlink>
      <a:folHlink>
        <a:srgbClr val="414042"/>
      </a:folHlink>
    </a:clrScheme>
    <a:fontScheme name="Savills TAC Papers">
      <a:majorFont>
        <a:latin typeface="HelveticaNeue LT 65 Medium"/>
        <a:ea typeface=""/>
        <a:cs typeface=""/>
      </a:majorFont>
      <a:minorFont>
        <a:latin typeface="HelveticaNeue LT 65 Mediu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3175"/>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B2A6E85194C6D43BA6CF0D6DF0CC1AD" ma:contentTypeVersion="" ma:contentTypeDescription="Create a new document." ma:contentTypeScope="" ma:versionID="9a027d7b9e38e2484613fb4979156fb3">
  <xsd:schema xmlns:xsd="http://www.w3.org/2001/XMLSchema" xmlns:xs="http://www.w3.org/2001/XMLSchema" xmlns:p="http://schemas.microsoft.com/office/2006/metadata/properties" xmlns:ns2="05108d7d-121c-4235-a823-c97a70bd218f" xmlns:ns3="695b5106-9250-4ffb-b471-206fb5c0bf2f" xmlns:ns4="fa967f50-e1ff-41e9-8c5e-9cbac7777991" targetNamespace="http://schemas.microsoft.com/office/2006/metadata/properties" ma:root="true" ma:fieldsID="6ba8888f278076e3d1b11079393bb0da" ns2:_="" ns3:_="" ns4:_="">
    <xsd:import namespace="05108d7d-121c-4235-a823-c97a70bd218f"/>
    <xsd:import namespace="695b5106-9250-4ffb-b471-206fb5c0bf2f"/>
    <xsd:import namespace="fa967f50-e1ff-41e9-8c5e-9cbac777799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lcf76f155ced4ddcb4097134ff3c332f" minOccurs="0"/>
                <xsd:element ref="ns4:TaxCatchAll" minOccurs="0"/>
                <xsd:element ref="ns2:MediaLengthInSeconds" minOccurs="0"/>
                <xsd:element ref="ns2:MediaServiceObjectDetectorVersions" minOccurs="0"/>
                <xsd:element ref="ns2:Comments" minOccurs="0"/>
                <xsd:element ref="ns2:_Flow_SignoffStatu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108d7d-121c-4235-a823-c97a70bd21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385bd8b0-e6f1-4a7c-b776-3fcf2def21fd"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Comments" ma:index="25" nillable="true" ma:displayName="Comments" ma:internalName="Comments">
      <xsd:simpleType>
        <xsd:restriction base="dms:Text">
          <xsd:maxLength value="255"/>
        </xsd:restriction>
      </xsd:simpleType>
    </xsd:element>
    <xsd:element name="_Flow_SignoffStatus" ma:index="26" nillable="true" ma:displayName="Sign-off status" ma:internalName="Sign_x002d_off_x0020_status">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5b5106-9250-4ffb-b471-206fb5c0bf2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967f50-e1ff-41e9-8c5e-9cbac7777991"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326EE485-C55B-4EE7-A791-167FC29C6A00}" ma:internalName="TaxCatchAll" ma:showField="CatchAllData" ma:web="{3ca8cb70-4e3d-41fa-a9a3-c7b9f26d310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695b5106-9250-4ffb-b471-206fb5c0bf2f">
      <UserInfo>
        <DisplayName/>
        <AccountId xsi:nil="true"/>
        <AccountType/>
      </UserInfo>
    </SharedWithUsers>
    <lcf76f155ced4ddcb4097134ff3c332f xmlns="05108d7d-121c-4235-a823-c97a70bd218f">
      <Terms xmlns="http://schemas.microsoft.com/office/infopath/2007/PartnerControls"/>
    </lcf76f155ced4ddcb4097134ff3c332f>
    <TaxCatchAll xmlns="fa967f50-e1ff-41e9-8c5e-9cbac7777991" xsi:nil="true"/>
    <Comments xmlns="05108d7d-121c-4235-a823-c97a70bd218f" xsi:nil="true"/>
    <_Flow_SignoffStatus xmlns="05108d7d-121c-4235-a823-c97a70bd218f" xsi:nil="true"/>
  </documentManagement>
</p:properties>
</file>

<file path=customXml/itemProps1.xml><?xml version="1.0" encoding="utf-8"?>
<ds:datastoreItem xmlns:ds="http://schemas.openxmlformats.org/officeDocument/2006/customXml" ds:itemID="{7AFEAE4C-6971-44BF-AAA8-91A83B28DBC5}">
  <ds:schemaRefs>
    <ds:schemaRef ds:uri="http://schemas.openxmlformats.org/officeDocument/2006/bibliography"/>
  </ds:schemaRefs>
</ds:datastoreItem>
</file>

<file path=customXml/itemProps2.xml><?xml version="1.0" encoding="utf-8"?>
<ds:datastoreItem xmlns:ds="http://schemas.openxmlformats.org/officeDocument/2006/customXml" ds:itemID="{2CEFC20E-A825-403A-AA64-D21757BE2F5C}">
  <ds:schemaRefs>
    <ds:schemaRef ds:uri="http://schemas.microsoft.com/sharepoint/v3/contenttype/forms"/>
  </ds:schemaRefs>
</ds:datastoreItem>
</file>

<file path=customXml/itemProps3.xml><?xml version="1.0" encoding="utf-8"?>
<ds:datastoreItem xmlns:ds="http://schemas.openxmlformats.org/officeDocument/2006/customXml" ds:itemID="{F5579A88-91FB-4EE7-B97F-3AD21DE3C5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108d7d-121c-4235-a823-c97a70bd218f"/>
    <ds:schemaRef ds:uri="695b5106-9250-4ffb-b471-206fb5c0bf2f"/>
    <ds:schemaRef ds:uri="fa967f50-e1ff-41e9-8c5e-9cbac77779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858B67-48EE-4F3E-856C-49570DC6A06F}">
  <ds:schemaRefs>
    <ds:schemaRef ds:uri="http://schemas.microsoft.com/office/2006/metadata/properties"/>
    <ds:schemaRef ds:uri="http://schemas.microsoft.com/office/infopath/2007/PartnerControls"/>
    <ds:schemaRef ds:uri="695b5106-9250-4ffb-b471-206fb5c0bf2f"/>
    <ds:schemaRef ds:uri="05108d7d-121c-4235-a823-c97a70bd218f"/>
    <ds:schemaRef ds:uri="fa967f50-e1ff-41e9-8c5e-9cbac7777991"/>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41</Pages>
  <Words>7699</Words>
  <Characters>43886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51483</CharactersWithSpaces>
  <SharedDoc>false</SharedDoc>
  <HLinks>
    <vt:vector size="36" baseType="variant">
      <vt:variant>
        <vt:i4>3473476</vt:i4>
      </vt:variant>
      <vt:variant>
        <vt:i4>15</vt:i4>
      </vt:variant>
      <vt:variant>
        <vt:i4>0</vt:i4>
      </vt:variant>
      <vt:variant>
        <vt:i4>5</vt:i4>
      </vt:variant>
      <vt:variant>
        <vt:lpwstr>mailto:Will.Johnson@savillsim.com</vt:lpwstr>
      </vt:variant>
      <vt:variant>
        <vt:lpwstr/>
      </vt:variant>
      <vt:variant>
        <vt:i4>1900643</vt:i4>
      </vt:variant>
      <vt:variant>
        <vt:i4>12</vt:i4>
      </vt:variant>
      <vt:variant>
        <vt:i4>0</vt:i4>
      </vt:variant>
      <vt:variant>
        <vt:i4>5</vt:i4>
      </vt:variant>
      <vt:variant>
        <vt:lpwstr>mailto:tseruey.low@savillsim.com</vt:lpwstr>
      </vt:variant>
      <vt:variant>
        <vt:lpwstr/>
      </vt:variant>
      <vt:variant>
        <vt:i4>3080256</vt:i4>
      </vt:variant>
      <vt:variant>
        <vt:i4>9</vt:i4>
      </vt:variant>
      <vt:variant>
        <vt:i4>0</vt:i4>
      </vt:variant>
      <vt:variant>
        <vt:i4>5</vt:i4>
      </vt:variant>
      <vt:variant>
        <vt:lpwstr>mailto:percival.gee@savillsim.com</vt:lpwstr>
      </vt:variant>
      <vt:variant>
        <vt:lpwstr/>
      </vt:variant>
      <vt:variant>
        <vt:i4>7405591</vt:i4>
      </vt:variant>
      <vt:variant>
        <vt:i4>6</vt:i4>
      </vt:variant>
      <vt:variant>
        <vt:i4>0</vt:i4>
      </vt:variant>
      <vt:variant>
        <vt:i4>5</vt:i4>
      </vt:variant>
      <vt:variant>
        <vt:lpwstr>mailto:Ken.Shimamura@savillsim.com</vt:lpwstr>
      </vt:variant>
      <vt:variant>
        <vt:lpwstr/>
      </vt:variant>
      <vt:variant>
        <vt:i4>3080256</vt:i4>
      </vt:variant>
      <vt:variant>
        <vt:i4>3</vt:i4>
      </vt:variant>
      <vt:variant>
        <vt:i4>0</vt:i4>
      </vt:variant>
      <vt:variant>
        <vt:i4>5</vt:i4>
      </vt:variant>
      <vt:variant>
        <vt:lpwstr>mailto:percival.gee@savillsim.com</vt:lpwstr>
      </vt:variant>
      <vt:variant>
        <vt:lpwstr/>
      </vt:variant>
      <vt:variant>
        <vt:i4>1114209</vt:i4>
      </vt:variant>
      <vt:variant>
        <vt:i4>0</vt:i4>
      </vt:variant>
      <vt:variant>
        <vt:i4>0</vt:i4>
      </vt:variant>
      <vt:variant>
        <vt:i4>5</vt:i4>
      </vt:variant>
      <vt:variant>
        <vt:lpwstr>mailto:roderic.curtis@savillsim.com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LRouse</dc:creator>
  <cp:keywords/>
  <cp:lastModifiedBy>TseRuey Low</cp:lastModifiedBy>
  <cp:revision>4</cp:revision>
  <cp:lastPrinted>2023-09-01T10:15:00Z</cp:lastPrinted>
  <dcterms:created xsi:type="dcterms:W3CDTF">2024-04-04T01:01:00Z</dcterms:created>
  <dcterms:modified xsi:type="dcterms:W3CDTF">2024-04-04T01:49:00Z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UniqueId">
    <vt:lpwstr>119442</vt:lpwstr>
  </property>
  <property fmtid="{D5CDD505-2E9C-101B-9397-08002B2CF9AE}" pid="3" name="Offisync_UpdateToken">
    <vt:lpwstr>4</vt:lpwstr>
  </property>
  <property fmtid="{D5CDD505-2E9C-101B-9397-08002B2CF9AE}" pid="4" name="Jive_LatestUserAccountName">
    <vt:lpwstr>steven.evans@savillsim.com</vt:lpwstr>
  </property>
  <property fmtid="{D5CDD505-2E9C-101B-9397-08002B2CF9AE}" pid="5" name="Offisync_ProviderInitializationData">
    <vt:lpwstr>https://connect.savills.com</vt:lpwstr>
  </property>
  <property fmtid="{D5CDD505-2E9C-101B-9397-08002B2CF9AE}" pid="6" name="Offisync_ServerID">
    <vt:lpwstr>4cf16b7c-c1ef-4164-9277-32539e20f605</vt:lpwstr>
  </property>
  <property fmtid="{D5CDD505-2E9C-101B-9397-08002B2CF9AE}" pid="7" name="Jive_VersionGuid">
    <vt:lpwstr>6b89e434-2797-4513-912e-a9f1404f06c0</vt:lpwstr>
  </property>
  <property fmtid="{D5CDD505-2E9C-101B-9397-08002B2CF9AE}" pid="8" name="ContentTypeId">
    <vt:lpwstr>0x0101004B2A6E85194C6D43BA6CF0D6DF0CC1AD</vt:lpwstr>
  </property>
  <property fmtid="{D5CDD505-2E9C-101B-9397-08002B2CF9AE}" pid="9" name="Order">
    <vt:r8>494400</vt:r8>
  </property>
  <property fmtid="{D5CDD505-2E9C-101B-9397-08002B2CF9AE}" pid="10" name="ComplianceAssetId">
    <vt:lpwstr/>
  </property>
  <property fmtid="{D5CDD505-2E9C-101B-9397-08002B2CF9AE}" pid="11" name="_ExtendedDescription">
    <vt:lpwstr/>
  </property>
  <property fmtid="{D5CDD505-2E9C-101B-9397-08002B2CF9AE}" pid="12" name="xd_Signature">
    <vt:bool>false</vt:bool>
  </property>
  <property fmtid="{D5CDD505-2E9C-101B-9397-08002B2CF9AE}" pid="13" name="xd_ProgID">
    <vt:lpwstr/>
  </property>
  <property fmtid="{D5CDD505-2E9C-101B-9397-08002B2CF9AE}" pid="14" name="TriggerFlowInfo">
    <vt:lpwstr/>
  </property>
  <property fmtid="{D5CDD505-2E9C-101B-9397-08002B2CF9AE}" pid="15" name="TemplateUrl">
    <vt:lpwstr/>
  </property>
  <property fmtid="{D5CDD505-2E9C-101B-9397-08002B2CF9AE}" pid="16" name="MediaServiceImageTags">
    <vt:lpwstr/>
  </property>
</Properties>
</file>